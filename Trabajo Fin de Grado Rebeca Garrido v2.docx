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E182C" w14:textId="77777777" w:rsidR="00A73BF5" w:rsidRPr="00701C6B" w:rsidRDefault="00A73BF5" w:rsidP="00A73BF5">
      <w:pPr>
        <w:ind w:left="0"/>
        <w:jc w:val="center"/>
        <w:rPr>
          <w:rFonts w:ascii="Times New Roman" w:hAnsi="Times New Roman" w:cs="Times New Roman"/>
          <w:color w:val="auto"/>
          <w:sz w:val="24"/>
          <w:szCs w:val="24"/>
          <w:lang w:val="es-ES_tradnl"/>
        </w:rPr>
      </w:pPr>
      <w:r>
        <w:rPr>
          <w:rFonts w:ascii="Times New Roman" w:hAnsi="Times New Roman" w:cs="Times New Roman"/>
          <w:b/>
          <w:sz w:val="36"/>
          <w:szCs w:val="36"/>
          <w:lang w:val="es-ES"/>
        </w:rPr>
        <w:t>ANEXO I</w:t>
      </w:r>
    </w:p>
    <w:p w14:paraId="42420316" w14:textId="77777777" w:rsidR="00A73BF5" w:rsidRPr="000F6D25" w:rsidRDefault="00A73BF5" w:rsidP="00A73BF5">
      <w:pPr>
        <w:pStyle w:val="Prrafodelista"/>
        <w:ind w:left="0"/>
        <w:jc w:val="center"/>
        <w:rPr>
          <w:rFonts w:ascii="Times New Roman" w:hAnsi="Times New Roman" w:cs="Times New Roman"/>
          <w:b/>
          <w:sz w:val="36"/>
          <w:szCs w:val="36"/>
          <w:lang w:val="es-ES"/>
        </w:rPr>
      </w:pPr>
      <w:r>
        <w:rPr>
          <w:rFonts w:ascii="Times New Roman" w:hAnsi="Times New Roman" w:cs="Times New Roman"/>
          <w:b/>
          <w:sz w:val="36"/>
          <w:szCs w:val="36"/>
          <w:lang w:val="es-ES"/>
        </w:rPr>
        <w:t>MODELO DE PORTADA</w:t>
      </w:r>
    </w:p>
    <w:p w14:paraId="797D468F" w14:textId="77777777" w:rsidR="00A73BF5" w:rsidRDefault="00A73BF5" w:rsidP="00A73BF5">
      <w:pPr>
        <w:ind w:left="0"/>
        <w:jc w:val="center"/>
        <w:rPr>
          <w:rFonts w:ascii="Times New Roman" w:hAnsi="Times New Roman" w:cs="Times New Roman"/>
          <w:sz w:val="24"/>
          <w:szCs w:val="24"/>
          <w:lang w:val="es-ES"/>
        </w:rPr>
      </w:pPr>
      <w:r>
        <w:rPr>
          <w:noProof/>
          <w:lang w:val="es-ES" w:eastAsia="es-ES" w:bidi="ar-SA"/>
        </w:rPr>
        <w:drawing>
          <wp:inline distT="0" distB="0" distL="0" distR="0" wp14:anchorId="40770532" wp14:editId="310F2376">
            <wp:extent cx="1641711" cy="1978925"/>
            <wp:effectExtent l="19050" t="0" r="0" b="0"/>
            <wp:docPr id="2" name="Imagen 1" descr="Escudo U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URJC"/>
                    <pic:cNvPicPr>
                      <a:picLocks noChangeAspect="1" noChangeArrowheads="1"/>
                    </pic:cNvPicPr>
                  </pic:nvPicPr>
                  <pic:blipFill>
                    <a:blip r:embed="rId8" cstate="print"/>
                    <a:srcRect/>
                    <a:stretch>
                      <a:fillRect/>
                    </a:stretch>
                  </pic:blipFill>
                  <pic:spPr bwMode="auto">
                    <a:xfrm>
                      <a:off x="0" y="0"/>
                      <a:ext cx="1641470" cy="1978635"/>
                    </a:xfrm>
                    <a:prstGeom prst="rect">
                      <a:avLst/>
                    </a:prstGeom>
                    <a:noFill/>
                    <a:ln w="9525">
                      <a:noFill/>
                      <a:miter lim="800000"/>
                      <a:headEnd/>
                      <a:tailEnd/>
                    </a:ln>
                  </pic:spPr>
                </pic:pic>
              </a:graphicData>
            </a:graphic>
          </wp:inline>
        </w:drawing>
      </w:r>
      <w:r w:rsidRPr="003F0F00">
        <w:rPr>
          <w:rFonts w:ascii="Times New Roman" w:hAnsi="Times New Roman" w:cs="Times New Roman"/>
          <w:sz w:val="24"/>
          <w:szCs w:val="24"/>
          <w:lang w:val="es-ES"/>
        </w:rPr>
        <w:br w:type="textWrapping" w:clear="all"/>
      </w:r>
    </w:p>
    <w:p w14:paraId="5608DC3A" w14:textId="77777777" w:rsidR="00A73BF5" w:rsidRPr="003F0F00" w:rsidRDefault="00A73BF5" w:rsidP="00A73BF5">
      <w:pPr>
        <w:ind w:left="0"/>
        <w:jc w:val="center"/>
        <w:rPr>
          <w:rFonts w:ascii="Times New Roman" w:hAnsi="Times New Roman" w:cs="Times New Roman"/>
          <w:sz w:val="24"/>
          <w:szCs w:val="24"/>
          <w:lang w:val="es-ES"/>
        </w:rPr>
      </w:pPr>
    </w:p>
    <w:p w14:paraId="2CF575B6" w14:textId="77777777" w:rsidR="00A73BF5" w:rsidRPr="00FC75AD" w:rsidRDefault="00A73BF5" w:rsidP="00A73BF5">
      <w:pPr>
        <w:pBdr>
          <w:top w:val="single" w:sz="12" w:space="1" w:color="auto"/>
          <w:left w:val="single" w:sz="12" w:space="4" w:color="auto"/>
          <w:bottom w:val="single" w:sz="12" w:space="1" w:color="auto"/>
          <w:right w:val="single" w:sz="12" w:space="4" w:color="auto"/>
        </w:pBdr>
        <w:ind w:left="0"/>
        <w:jc w:val="center"/>
        <w:rPr>
          <w:rFonts w:ascii="Times New Roman" w:hAnsi="Times New Roman" w:cs="Times New Roman"/>
          <w:b/>
          <w:sz w:val="24"/>
          <w:szCs w:val="24"/>
          <w:lang w:val="es-ES"/>
        </w:rPr>
      </w:pPr>
      <w:r w:rsidRPr="00FC75AD">
        <w:rPr>
          <w:rFonts w:ascii="Times New Roman" w:hAnsi="Times New Roman" w:cs="Times New Roman"/>
          <w:b/>
          <w:sz w:val="24"/>
          <w:szCs w:val="24"/>
          <w:lang w:val="es-ES"/>
        </w:rPr>
        <w:t>TRABAJO FIN DE GRADO</w:t>
      </w:r>
    </w:p>
    <w:p w14:paraId="5FB19C62" w14:textId="26C21E29" w:rsidR="00A73BF5" w:rsidRPr="00FC75AD" w:rsidRDefault="00A73BF5" w:rsidP="00A73BF5">
      <w:pPr>
        <w:pBdr>
          <w:top w:val="single" w:sz="12" w:space="1" w:color="auto"/>
          <w:left w:val="single" w:sz="12" w:space="4" w:color="auto"/>
          <w:bottom w:val="single" w:sz="12" w:space="1" w:color="auto"/>
          <w:right w:val="single" w:sz="12" w:space="4" w:color="auto"/>
        </w:pBdr>
        <w:ind w:left="0"/>
        <w:jc w:val="center"/>
        <w:rPr>
          <w:rFonts w:ascii="Times New Roman" w:hAnsi="Times New Roman" w:cs="Times New Roman"/>
          <w:b/>
          <w:sz w:val="24"/>
          <w:szCs w:val="24"/>
          <w:lang w:val="es-ES"/>
        </w:rPr>
      </w:pPr>
      <w:r w:rsidRPr="00FC75AD">
        <w:rPr>
          <w:rFonts w:ascii="Times New Roman" w:hAnsi="Times New Roman" w:cs="Times New Roman"/>
          <w:b/>
          <w:sz w:val="24"/>
          <w:szCs w:val="24"/>
          <w:lang w:val="es-ES"/>
        </w:rPr>
        <w:t>GRADO EN</w:t>
      </w:r>
      <w:r>
        <w:rPr>
          <w:rFonts w:ascii="Times New Roman" w:hAnsi="Times New Roman" w:cs="Times New Roman"/>
          <w:b/>
          <w:sz w:val="24"/>
          <w:szCs w:val="24"/>
          <w:lang w:val="es-ES"/>
        </w:rPr>
        <w:t xml:space="preserve"> ADMINISTRACIÓN Y DIRECCIÓN DE EMPRESAS</w:t>
      </w:r>
    </w:p>
    <w:p w14:paraId="3BC95091" w14:textId="3C832950" w:rsidR="00A73BF5" w:rsidRPr="00FC75AD" w:rsidRDefault="00A73BF5" w:rsidP="00A73BF5">
      <w:pPr>
        <w:pBdr>
          <w:top w:val="single" w:sz="12" w:space="1" w:color="auto"/>
          <w:left w:val="single" w:sz="12" w:space="4" w:color="auto"/>
          <w:bottom w:val="single" w:sz="12" w:space="1" w:color="auto"/>
          <w:right w:val="single" w:sz="12" w:space="4" w:color="auto"/>
        </w:pBdr>
        <w:ind w:left="0"/>
        <w:jc w:val="center"/>
        <w:rPr>
          <w:rFonts w:ascii="Times New Roman" w:hAnsi="Times New Roman" w:cs="Times New Roman"/>
          <w:b/>
          <w:sz w:val="24"/>
          <w:szCs w:val="24"/>
          <w:lang w:val="es-ES"/>
        </w:rPr>
      </w:pPr>
      <w:r w:rsidRPr="00FC75AD">
        <w:rPr>
          <w:rFonts w:ascii="Times New Roman" w:hAnsi="Times New Roman" w:cs="Times New Roman"/>
          <w:b/>
          <w:sz w:val="24"/>
          <w:szCs w:val="24"/>
          <w:lang w:val="es-ES"/>
        </w:rPr>
        <w:t>CURSO</w:t>
      </w:r>
      <w:r>
        <w:rPr>
          <w:rFonts w:ascii="Times New Roman" w:hAnsi="Times New Roman" w:cs="Times New Roman"/>
          <w:b/>
          <w:sz w:val="24"/>
          <w:szCs w:val="24"/>
          <w:lang w:val="es-ES"/>
        </w:rPr>
        <w:t xml:space="preserve"> ACADÉMICO 2020/2021</w:t>
      </w:r>
    </w:p>
    <w:p w14:paraId="352492E8" w14:textId="4EA07C2A" w:rsidR="00A73BF5" w:rsidRPr="00FC75AD" w:rsidRDefault="00A73BF5" w:rsidP="00A73BF5">
      <w:pPr>
        <w:pBdr>
          <w:top w:val="single" w:sz="12" w:space="1" w:color="auto"/>
          <w:left w:val="single" w:sz="12" w:space="4" w:color="auto"/>
          <w:bottom w:val="single" w:sz="12" w:space="1" w:color="auto"/>
          <w:right w:val="single" w:sz="12" w:space="4" w:color="auto"/>
        </w:pBdr>
        <w:ind w:left="0"/>
        <w:jc w:val="center"/>
        <w:rPr>
          <w:rFonts w:ascii="Times New Roman" w:hAnsi="Times New Roman" w:cs="Times New Roman"/>
          <w:b/>
          <w:sz w:val="24"/>
          <w:szCs w:val="24"/>
          <w:lang w:val="es-ES"/>
        </w:rPr>
      </w:pPr>
      <w:r w:rsidRPr="00FC75AD">
        <w:rPr>
          <w:rFonts w:ascii="Times New Roman" w:hAnsi="Times New Roman" w:cs="Times New Roman"/>
          <w:b/>
          <w:sz w:val="24"/>
          <w:szCs w:val="24"/>
          <w:lang w:val="es-ES"/>
        </w:rPr>
        <w:t>CONVOCATORIA</w:t>
      </w:r>
      <w:r>
        <w:rPr>
          <w:rFonts w:ascii="Times New Roman" w:hAnsi="Times New Roman" w:cs="Times New Roman"/>
          <w:b/>
          <w:sz w:val="24"/>
          <w:szCs w:val="24"/>
          <w:lang w:val="es-ES"/>
        </w:rPr>
        <w:t xml:space="preserve"> JUNIO</w:t>
      </w:r>
    </w:p>
    <w:p w14:paraId="5724AC04" w14:textId="77777777" w:rsidR="00A73BF5" w:rsidRPr="003F0F00" w:rsidRDefault="00A73BF5" w:rsidP="00A73BF5">
      <w:pPr>
        <w:jc w:val="center"/>
        <w:rPr>
          <w:rFonts w:ascii="Times New Roman" w:hAnsi="Times New Roman" w:cs="Times New Roman"/>
          <w:sz w:val="24"/>
          <w:szCs w:val="24"/>
          <w:lang w:val="es-ES"/>
        </w:rPr>
      </w:pPr>
    </w:p>
    <w:p w14:paraId="34E7F836" w14:textId="5AC4DF67" w:rsidR="00A73BF5" w:rsidRDefault="00A73BF5" w:rsidP="00A73BF5">
      <w:pPr>
        <w:pBdr>
          <w:top w:val="single" w:sz="12" w:space="1" w:color="auto"/>
          <w:left w:val="single" w:sz="12" w:space="4" w:color="auto"/>
          <w:bottom w:val="single" w:sz="12" w:space="1" w:color="auto"/>
          <w:right w:val="single" w:sz="12" w:space="4" w:color="auto"/>
        </w:pBdr>
        <w:ind w:left="0"/>
        <w:jc w:val="center"/>
        <w:rPr>
          <w:rFonts w:ascii="Times New Roman" w:hAnsi="Times New Roman" w:cs="Times New Roman"/>
          <w:sz w:val="24"/>
          <w:szCs w:val="24"/>
          <w:lang w:val="es-ES"/>
        </w:rPr>
      </w:pPr>
      <w:r w:rsidRPr="003F0F00">
        <w:rPr>
          <w:rFonts w:ascii="Times New Roman" w:hAnsi="Times New Roman" w:cs="Times New Roman"/>
          <w:sz w:val="24"/>
          <w:szCs w:val="24"/>
          <w:lang w:val="es-ES"/>
        </w:rPr>
        <w:t xml:space="preserve">TÍTULO: </w:t>
      </w:r>
      <w:r>
        <w:rPr>
          <w:rFonts w:ascii="Times New Roman" w:hAnsi="Times New Roman" w:cs="Times New Roman"/>
          <w:sz w:val="24"/>
          <w:szCs w:val="24"/>
          <w:lang w:val="es-ES"/>
        </w:rPr>
        <w:t>APLICACIONES FINANCIERAS PROGRAMADAS EN PYTHON</w:t>
      </w:r>
    </w:p>
    <w:p w14:paraId="4229F287" w14:textId="77777777" w:rsidR="00A73BF5" w:rsidRPr="003F0F00" w:rsidRDefault="00A73BF5" w:rsidP="00A73BF5">
      <w:pPr>
        <w:pBdr>
          <w:top w:val="single" w:sz="12" w:space="1" w:color="auto"/>
          <w:left w:val="single" w:sz="12" w:space="4" w:color="auto"/>
          <w:bottom w:val="single" w:sz="12" w:space="1" w:color="auto"/>
          <w:right w:val="single" w:sz="12" w:space="4" w:color="auto"/>
        </w:pBdr>
        <w:ind w:left="0"/>
        <w:jc w:val="center"/>
        <w:rPr>
          <w:rFonts w:ascii="Times New Roman" w:hAnsi="Times New Roman" w:cs="Times New Roman"/>
          <w:sz w:val="24"/>
          <w:szCs w:val="24"/>
          <w:lang w:val="es-ES"/>
        </w:rPr>
      </w:pPr>
    </w:p>
    <w:p w14:paraId="5E4A06BF" w14:textId="77777777" w:rsidR="00A73BF5" w:rsidRPr="003F0F00" w:rsidRDefault="00A73BF5" w:rsidP="00A73BF5">
      <w:pPr>
        <w:rPr>
          <w:rFonts w:ascii="Times New Roman" w:hAnsi="Times New Roman" w:cs="Times New Roman"/>
          <w:sz w:val="24"/>
          <w:szCs w:val="24"/>
          <w:lang w:val="es-ES"/>
        </w:rPr>
      </w:pPr>
    </w:p>
    <w:p w14:paraId="58F1C831" w14:textId="7434FA51" w:rsidR="00A73BF5" w:rsidRDefault="00A73BF5" w:rsidP="00A73BF5">
      <w:pPr>
        <w:ind w:left="0"/>
        <w:rPr>
          <w:rFonts w:ascii="Times New Roman" w:hAnsi="Times New Roman" w:cs="Times New Roman"/>
          <w:b/>
          <w:sz w:val="24"/>
          <w:szCs w:val="24"/>
          <w:lang w:val="es-ES"/>
        </w:rPr>
      </w:pPr>
      <w:r w:rsidRPr="003F0F00">
        <w:rPr>
          <w:rFonts w:ascii="Times New Roman" w:hAnsi="Times New Roman" w:cs="Times New Roman"/>
          <w:b/>
          <w:sz w:val="24"/>
          <w:szCs w:val="24"/>
          <w:lang w:val="es-ES"/>
        </w:rPr>
        <w:t xml:space="preserve">APELLIDOS/NOMBRE </w:t>
      </w:r>
      <w:r>
        <w:rPr>
          <w:rFonts w:ascii="Times New Roman" w:hAnsi="Times New Roman" w:cs="Times New Roman"/>
          <w:b/>
          <w:sz w:val="24"/>
          <w:szCs w:val="24"/>
          <w:lang w:val="es-ES"/>
        </w:rPr>
        <w:t>ESTUDIANTE</w:t>
      </w:r>
      <w:r w:rsidRPr="003F0F00">
        <w:rPr>
          <w:rFonts w:ascii="Times New Roman" w:hAnsi="Times New Roman" w:cs="Times New Roman"/>
          <w:b/>
          <w:sz w:val="24"/>
          <w:szCs w:val="24"/>
          <w:lang w:val="es-ES"/>
        </w:rPr>
        <w:t>:</w:t>
      </w:r>
      <w:r>
        <w:rPr>
          <w:rFonts w:ascii="Times New Roman" w:hAnsi="Times New Roman" w:cs="Times New Roman"/>
          <w:b/>
          <w:sz w:val="24"/>
          <w:szCs w:val="24"/>
          <w:lang w:val="es-ES"/>
        </w:rPr>
        <w:t xml:space="preserve"> GARRIDO RODRÍGUEZ, REBECA</w:t>
      </w:r>
    </w:p>
    <w:p w14:paraId="4E99F4D7" w14:textId="04B58085" w:rsidR="00A73BF5" w:rsidRDefault="00A73BF5" w:rsidP="00A73BF5">
      <w:pPr>
        <w:ind w:left="0"/>
        <w:rPr>
          <w:rFonts w:ascii="Times New Roman" w:hAnsi="Times New Roman" w:cs="Times New Roman"/>
          <w:b/>
          <w:sz w:val="24"/>
          <w:szCs w:val="24"/>
          <w:lang w:val="es-ES"/>
        </w:rPr>
      </w:pPr>
      <w:r>
        <w:rPr>
          <w:rFonts w:ascii="Times New Roman" w:hAnsi="Times New Roman" w:cs="Times New Roman"/>
          <w:b/>
          <w:sz w:val="24"/>
          <w:szCs w:val="24"/>
          <w:lang w:val="es-ES"/>
        </w:rPr>
        <w:t>DNI: 53460043Q</w:t>
      </w:r>
    </w:p>
    <w:p w14:paraId="0352AB4F" w14:textId="4863029C" w:rsidR="00A73BF5" w:rsidRPr="003F0F00" w:rsidRDefault="00A73BF5" w:rsidP="00A73BF5">
      <w:pPr>
        <w:ind w:left="0"/>
        <w:rPr>
          <w:rFonts w:ascii="Times New Roman" w:hAnsi="Times New Roman" w:cs="Times New Roman"/>
          <w:b/>
          <w:sz w:val="24"/>
          <w:szCs w:val="24"/>
          <w:lang w:val="es-ES"/>
        </w:rPr>
      </w:pPr>
      <w:r>
        <w:rPr>
          <w:rFonts w:ascii="Times New Roman" w:hAnsi="Times New Roman" w:cs="Times New Roman"/>
          <w:b/>
          <w:sz w:val="24"/>
          <w:szCs w:val="24"/>
          <w:lang w:val="es-ES"/>
        </w:rPr>
        <w:t>GRADO/DOBLE GRADO QUE CURSA: GRADO EN ADMINISTRACIÓN Y DIRECCIÓN EMPRESAS (SEMIPRESENCIAL)</w:t>
      </w:r>
    </w:p>
    <w:p w14:paraId="1582A8F4" w14:textId="77777777" w:rsidR="00A73BF5" w:rsidRDefault="00A73BF5" w:rsidP="00A73BF5">
      <w:pPr>
        <w:rPr>
          <w:rFonts w:ascii="Times New Roman" w:hAnsi="Times New Roman" w:cs="Times New Roman"/>
          <w:b/>
          <w:sz w:val="24"/>
          <w:szCs w:val="24"/>
          <w:lang w:val="es-ES"/>
        </w:rPr>
      </w:pPr>
    </w:p>
    <w:p w14:paraId="50985569" w14:textId="77777777" w:rsidR="00A73BF5" w:rsidRPr="00FA2A1A" w:rsidRDefault="00A73BF5" w:rsidP="00A73BF5">
      <w:pPr>
        <w:rPr>
          <w:rFonts w:ascii="Times New Roman" w:hAnsi="Times New Roman" w:cs="Times New Roman"/>
          <w:sz w:val="24"/>
          <w:szCs w:val="24"/>
          <w:lang w:val="es-ES"/>
        </w:rPr>
      </w:pPr>
      <w:r w:rsidRPr="00FA2A1A">
        <w:rPr>
          <w:rFonts w:ascii="Times New Roman" w:hAnsi="Times New Roman" w:cs="Times New Roman"/>
          <w:b/>
          <w:sz w:val="24"/>
          <w:szCs w:val="24"/>
          <w:lang w:val="es-ES"/>
        </w:rPr>
        <w:t>APELLIDOS/NOMBRE TUTOR:</w:t>
      </w:r>
    </w:p>
    <w:p w14:paraId="7F117389" w14:textId="28DBBFC8" w:rsidR="00A73BF5" w:rsidRPr="00FA2A1A" w:rsidRDefault="00A73BF5" w:rsidP="00A73BF5">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lang w:val="es-ES"/>
        </w:rPr>
      </w:pPr>
      <w:r>
        <w:rPr>
          <w:rFonts w:ascii="Times New Roman" w:hAnsi="Times New Roman" w:cs="Times New Roman"/>
          <w:sz w:val="24"/>
          <w:szCs w:val="24"/>
          <w:lang w:val="es-ES"/>
        </w:rPr>
        <w:t>Aparicio, Adolfo</w:t>
      </w:r>
    </w:p>
    <w:p w14:paraId="5B8A392B" w14:textId="77777777" w:rsidR="00A73BF5" w:rsidRDefault="00A73BF5" w:rsidP="00A73BF5">
      <w:pPr>
        <w:jc w:val="right"/>
        <w:rPr>
          <w:rFonts w:ascii="Times New Roman" w:hAnsi="Times New Roman" w:cs="Times New Roman"/>
          <w:sz w:val="24"/>
          <w:szCs w:val="24"/>
          <w:lang w:val="es-ES"/>
        </w:rPr>
      </w:pPr>
    </w:p>
    <w:p w14:paraId="60BFFDC3" w14:textId="0D5F9ADF" w:rsidR="00A73BF5" w:rsidRPr="003F0F00" w:rsidRDefault="00A73BF5" w:rsidP="00A73BF5">
      <w:pPr>
        <w:jc w:val="right"/>
        <w:rPr>
          <w:rFonts w:ascii="Times New Roman" w:hAnsi="Times New Roman" w:cs="Times New Roman"/>
          <w:sz w:val="24"/>
          <w:szCs w:val="24"/>
          <w:lang w:val="es-ES"/>
        </w:rPr>
      </w:pPr>
      <w:r w:rsidRPr="00FA2A1A">
        <w:rPr>
          <w:rFonts w:ascii="Times New Roman" w:hAnsi="Times New Roman" w:cs="Times New Roman"/>
          <w:sz w:val="24"/>
          <w:szCs w:val="24"/>
          <w:lang w:val="es-ES"/>
        </w:rPr>
        <w:t>Fecha:</w:t>
      </w:r>
      <w:r>
        <w:rPr>
          <w:rFonts w:ascii="Times New Roman" w:hAnsi="Times New Roman" w:cs="Times New Roman"/>
          <w:sz w:val="24"/>
          <w:szCs w:val="24"/>
          <w:lang w:val="es-ES"/>
        </w:rPr>
        <w:t xml:space="preserve">27 de </w:t>
      </w:r>
      <w:r w:rsidR="00175732">
        <w:rPr>
          <w:rFonts w:ascii="Times New Roman" w:hAnsi="Times New Roman" w:cs="Times New Roman"/>
          <w:sz w:val="24"/>
          <w:szCs w:val="24"/>
          <w:lang w:val="es-ES"/>
        </w:rPr>
        <w:t>mayo</w:t>
      </w:r>
      <w:r>
        <w:rPr>
          <w:rFonts w:ascii="Times New Roman" w:hAnsi="Times New Roman" w:cs="Times New Roman"/>
          <w:sz w:val="24"/>
          <w:szCs w:val="24"/>
          <w:lang w:val="es-ES"/>
        </w:rPr>
        <w:t xml:space="preserve"> de 2021</w:t>
      </w:r>
    </w:p>
    <w:p w14:paraId="75FAEC8A" w14:textId="0D888333" w:rsidR="00A73BF5" w:rsidRPr="00471B33" w:rsidRDefault="00A73BF5" w:rsidP="00A73BF5">
      <w:pPr>
        <w:ind w:left="0"/>
        <w:rPr>
          <w:rFonts w:ascii="Times New Roman" w:hAnsi="Times New Roman" w:cs="Times New Roman"/>
          <w:sz w:val="24"/>
          <w:szCs w:val="24"/>
          <w:lang w:val="es-ES" w:eastAsia="es-ES"/>
        </w:rPr>
      </w:pPr>
      <w:r w:rsidRPr="00471B33">
        <w:rPr>
          <w:rFonts w:ascii="Times New Roman" w:hAnsi="Times New Roman" w:cs="Times New Roman"/>
          <w:color w:val="201F1E"/>
          <w:sz w:val="24"/>
          <w:szCs w:val="24"/>
          <w:shd w:val="clear" w:color="auto" w:fill="FFFFFF"/>
          <w:lang w:val="es-ES"/>
        </w:rPr>
        <w:lastRenderedPageBreak/>
        <w:t xml:space="preserve">Revisión de las principales funciones financieras utilizadas en Excel y su programación en lenguaje Python. </w:t>
      </w:r>
      <w:r w:rsidR="00471B33">
        <w:rPr>
          <w:rFonts w:ascii="Times New Roman" w:hAnsi="Times New Roman" w:cs="Times New Roman"/>
          <w:color w:val="201F1E"/>
          <w:sz w:val="24"/>
          <w:szCs w:val="24"/>
          <w:shd w:val="clear" w:color="auto" w:fill="FFFFFF"/>
          <w:lang w:val="es-ES"/>
        </w:rPr>
        <w:t>Análisis de</w:t>
      </w:r>
      <w:r w:rsidRPr="00471B33">
        <w:rPr>
          <w:rFonts w:ascii="Times New Roman" w:hAnsi="Times New Roman" w:cs="Times New Roman"/>
          <w:color w:val="201F1E"/>
          <w:sz w:val="24"/>
          <w:szCs w:val="24"/>
          <w:shd w:val="clear" w:color="auto" w:fill="FFFFFF"/>
          <w:lang w:val="es-ES"/>
        </w:rPr>
        <w:t xml:space="preserve"> las funciones de valor actual, valor final, pagos periódicos, tasa, número de periodos, TIR, VAN, entre otras, así como la creación de cuadros de amortización de préstamos. </w:t>
      </w:r>
      <w:r w:rsidR="00471B33">
        <w:rPr>
          <w:rFonts w:ascii="Times New Roman" w:hAnsi="Times New Roman" w:cs="Times New Roman"/>
          <w:color w:val="201F1E"/>
          <w:sz w:val="24"/>
          <w:szCs w:val="24"/>
          <w:shd w:val="clear" w:color="auto" w:fill="FFFFFF"/>
          <w:lang w:val="es-ES"/>
        </w:rPr>
        <w:t xml:space="preserve">Extracción de información de la página de </w:t>
      </w:r>
      <w:proofErr w:type="spellStart"/>
      <w:r w:rsidR="00471B33">
        <w:rPr>
          <w:rFonts w:ascii="Times New Roman" w:hAnsi="Times New Roman" w:cs="Times New Roman"/>
          <w:color w:val="201F1E"/>
          <w:sz w:val="24"/>
          <w:szCs w:val="24"/>
          <w:shd w:val="clear" w:color="auto" w:fill="FFFFFF"/>
          <w:lang w:val="es-ES"/>
        </w:rPr>
        <w:t>Yahoo</w:t>
      </w:r>
      <w:proofErr w:type="spellEnd"/>
      <w:r w:rsidR="00471B33">
        <w:rPr>
          <w:rFonts w:ascii="Times New Roman" w:hAnsi="Times New Roman" w:cs="Times New Roman"/>
          <w:color w:val="201F1E"/>
          <w:sz w:val="24"/>
          <w:szCs w:val="24"/>
          <w:shd w:val="clear" w:color="auto" w:fill="FFFFFF"/>
          <w:lang w:val="es-ES"/>
        </w:rPr>
        <w:t xml:space="preserve"> </w:t>
      </w:r>
      <w:proofErr w:type="spellStart"/>
      <w:r w:rsidR="00471B33">
        <w:rPr>
          <w:rFonts w:ascii="Times New Roman" w:hAnsi="Times New Roman" w:cs="Times New Roman"/>
          <w:color w:val="201F1E"/>
          <w:sz w:val="24"/>
          <w:szCs w:val="24"/>
          <w:shd w:val="clear" w:color="auto" w:fill="FFFFFF"/>
          <w:lang w:val="es-ES"/>
        </w:rPr>
        <w:t>Finance</w:t>
      </w:r>
      <w:proofErr w:type="spellEnd"/>
      <w:r w:rsidR="00471B33">
        <w:rPr>
          <w:rFonts w:ascii="Times New Roman" w:hAnsi="Times New Roman" w:cs="Times New Roman"/>
          <w:color w:val="201F1E"/>
          <w:sz w:val="24"/>
          <w:szCs w:val="24"/>
          <w:shd w:val="clear" w:color="auto" w:fill="FFFFFF"/>
          <w:lang w:val="es-ES"/>
        </w:rPr>
        <w:t xml:space="preserve"> para el cálculo de las Betas de una compañía. Automatización de informes en Word.</w:t>
      </w:r>
    </w:p>
    <w:p w14:paraId="7052B0FE" w14:textId="491E0508" w:rsidR="00E412A4" w:rsidRDefault="00E412A4" w:rsidP="00A73BF5">
      <w:pPr>
        <w:ind w:left="0"/>
        <w:rPr>
          <w:lang w:val="es-ES"/>
        </w:rPr>
      </w:pPr>
    </w:p>
    <w:p w14:paraId="1FB3E504" w14:textId="53658D83" w:rsidR="00471B33" w:rsidRDefault="00471B33" w:rsidP="00A73BF5">
      <w:pPr>
        <w:ind w:left="0"/>
        <w:rPr>
          <w:lang w:val="es-ES"/>
        </w:rPr>
      </w:pPr>
    </w:p>
    <w:p w14:paraId="79F2CA3B" w14:textId="72452BFF" w:rsidR="00471B33" w:rsidRDefault="00471B33" w:rsidP="00A73BF5">
      <w:pPr>
        <w:ind w:left="0"/>
        <w:rPr>
          <w:lang w:val="es-ES"/>
        </w:rPr>
      </w:pPr>
    </w:p>
    <w:p w14:paraId="62B5CB7F" w14:textId="734CBCB2" w:rsidR="00471B33" w:rsidRDefault="00471B33" w:rsidP="00A73BF5">
      <w:pPr>
        <w:ind w:left="0"/>
        <w:rPr>
          <w:lang w:val="es-ES"/>
        </w:rPr>
      </w:pPr>
    </w:p>
    <w:p w14:paraId="61EFF8A4" w14:textId="4E228EB5" w:rsidR="00471B33" w:rsidRDefault="00471B33" w:rsidP="00A73BF5">
      <w:pPr>
        <w:ind w:left="0"/>
        <w:rPr>
          <w:lang w:val="es-ES"/>
        </w:rPr>
      </w:pPr>
    </w:p>
    <w:p w14:paraId="1EC99B82" w14:textId="375F9754" w:rsidR="00471B33" w:rsidRDefault="00471B33" w:rsidP="00A73BF5">
      <w:pPr>
        <w:ind w:left="0"/>
        <w:rPr>
          <w:lang w:val="es-ES"/>
        </w:rPr>
      </w:pPr>
    </w:p>
    <w:p w14:paraId="693D47D5" w14:textId="6EF999CE" w:rsidR="00471B33" w:rsidRDefault="00471B33" w:rsidP="00A73BF5">
      <w:pPr>
        <w:ind w:left="0"/>
        <w:rPr>
          <w:lang w:val="es-ES"/>
        </w:rPr>
      </w:pPr>
    </w:p>
    <w:p w14:paraId="788E7575" w14:textId="0C3D1300" w:rsidR="00471B33" w:rsidRDefault="00471B33" w:rsidP="00A73BF5">
      <w:pPr>
        <w:ind w:left="0"/>
        <w:rPr>
          <w:lang w:val="es-ES"/>
        </w:rPr>
      </w:pPr>
    </w:p>
    <w:p w14:paraId="1E0EA677" w14:textId="3314F74D" w:rsidR="00471B33" w:rsidRDefault="00471B33" w:rsidP="00A73BF5">
      <w:pPr>
        <w:ind w:left="0"/>
        <w:rPr>
          <w:lang w:val="es-ES"/>
        </w:rPr>
      </w:pPr>
    </w:p>
    <w:p w14:paraId="4660172B" w14:textId="6F65B06C" w:rsidR="00471B33" w:rsidRDefault="00471B33" w:rsidP="00A73BF5">
      <w:pPr>
        <w:ind w:left="0"/>
        <w:rPr>
          <w:lang w:val="es-ES"/>
        </w:rPr>
      </w:pPr>
    </w:p>
    <w:p w14:paraId="2B2E1D57" w14:textId="2328610F" w:rsidR="00471B33" w:rsidRDefault="00471B33" w:rsidP="00A73BF5">
      <w:pPr>
        <w:ind w:left="0"/>
        <w:rPr>
          <w:lang w:val="es-ES"/>
        </w:rPr>
      </w:pPr>
    </w:p>
    <w:p w14:paraId="5F2036BE" w14:textId="71E0FD00" w:rsidR="00471B33" w:rsidRDefault="00471B33" w:rsidP="00A73BF5">
      <w:pPr>
        <w:ind w:left="0"/>
        <w:rPr>
          <w:lang w:val="es-ES"/>
        </w:rPr>
      </w:pPr>
    </w:p>
    <w:p w14:paraId="5F56CB01" w14:textId="1FB6D5AF" w:rsidR="00471B33" w:rsidRDefault="00471B33" w:rsidP="00A73BF5">
      <w:pPr>
        <w:ind w:left="0"/>
        <w:rPr>
          <w:lang w:val="es-ES"/>
        </w:rPr>
      </w:pPr>
    </w:p>
    <w:p w14:paraId="443058C4" w14:textId="0DCA27E7" w:rsidR="00471B33" w:rsidRDefault="00471B33" w:rsidP="00A73BF5">
      <w:pPr>
        <w:ind w:left="0"/>
        <w:rPr>
          <w:lang w:val="es-ES"/>
        </w:rPr>
      </w:pPr>
    </w:p>
    <w:p w14:paraId="1F699473" w14:textId="3070B6DA" w:rsidR="00471B33" w:rsidRDefault="00471B33" w:rsidP="00A73BF5">
      <w:pPr>
        <w:ind w:left="0"/>
        <w:rPr>
          <w:lang w:val="es-ES"/>
        </w:rPr>
      </w:pPr>
    </w:p>
    <w:p w14:paraId="6F239013" w14:textId="425B22A9" w:rsidR="00471B33" w:rsidRDefault="00471B33" w:rsidP="00A73BF5">
      <w:pPr>
        <w:ind w:left="0"/>
        <w:rPr>
          <w:lang w:val="es-ES"/>
        </w:rPr>
      </w:pPr>
    </w:p>
    <w:p w14:paraId="3D4D8DAE" w14:textId="63410F58" w:rsidR="00471B33" w:rsidRDefault="00471B33" w:rsidP="00A73BF5">
      <w:pPr>
        <w:ind w:left="0"/>
        <w:rPr>
          <w:lang w:val="es-ES"/>
        </w:rPr>
      </w:pPr>
    </w:p>
    <w:p w14:paraId="51F69994" w14:textId="7C6EB135" w:rsidR="00471B33" w:rsidRDefault="00471B33" w:rsidP="00A73BF5">
      <w:pPr>
        <w:ind w:left="0"/>
        <w:rPr>
          <w:lang w:val="es-ES"/>
        </w:rPr>
      </w:pPr>
    </w:p>
    <w:p w14:paraId="3D91346B" w14:textId="0694B196" w:rsidR="00471B33" w:rsidRDefault="00471B33" w:rsidP="00A73BF5">
      <w:pPr>
        <w:ind w:left="0"/>
        <w:rPr>
          <w:lang w:val="es-ES"/>
        </w:rPr>
      </w:pPr>
    </w:p>
    <w:p w14:paraId="116D6A43" w14:textId="2D924A9B" w:rsidR="00471B33" w:rsidRDefault="00471B33" w:rsidP="00A73BF5">
      <w:pPr>
        <w:ind w:left="0"/>
        <w:rPr>
          <w:lang w:val="es-ES"/>
        </w:rPr>
      </w:pPr>
    </w:p>
    <w:p w14:paraId="6044F3F9" w14:textId="5050853A" w:rsidR="00471B33" w:rsidRDefault="00471B33" w:rsidP="00A73BF5">
      <w:pPr>
        <w:ind w:left="0"/>
        <w:rPr>
          <w:lang w:val="es-ES"/>
        </w:rPr>
      </w:pPr>
    </w:p>
    <w:p w14:paraId="3C13DFE2" w14:textId="6180A476" w:rsidR="00471B33" w:rsidRDefault="00471B33" w:rsidP="00A73BF5">
      <w:pPr>
        <w:ind w:left="0"/>
        <w:rPr>
          <w:lang w:val="es-ES"/>
        </w:rPr>
      </w:pPr>
    </w:p>
    <w:p w14:paraId="1F322806" w14:textId="623629E5" w:rsidR="00471B33" w:rsidRDefault="00471B33" w:rsidP="00A73BF5">
      <w:pPr>
        <w:ind w:left="0"/>
        <w:rPr>
          <w:lang w:val="es-ES"/>
        </w:rPr>
      </w:pPr>
    </w:p>
    <w:p w14:paraId="52F22D7A" w14:textId="2FC781C1" w:rsidR="00471B33" w:rsidRDefault="00471B33" w:rsidP="00A73BF5">
      <w:pPr>
        <w:ind w:left="0"/>
        <w:rPr>
          <w:lang w:val="es-ES"/>
        </w:rPr>
      </w:pPr>
    </w:p>
    <w:p w14:paraId="13C99A30" w14:textId="382CEB72" w:rsidR="00471B33" w:rsidRDefault="00471B33" w:rsidP="00A73BF5">
      <w:pPr>
        <w:ind w:left="0"/>
        <w:rPr>
          <w:lang w:val="es-ES"/>
        </w:rPr>
      </w:pPr>
    </w:p>
    <w:p w14:paraId="5D3FF1D9" w14:textId="77777777" w:rsidR="00471B33" w:rsidRDefault="00471B33" w:rsidP="00471B33">
      <w:pPr>
        <w:ind w:left="0"/>
        <w:rPr>
          <w:rFonts w:ascii="Times New Roman" w:hAnsi="Times New Roman" w:cs="Times New Roman"/>
          <w:sz w:val="24"/>
          <w:szCs w:val="24"/>
          <w:lang w:val="es-ES"/>
        </w:rPr>
      </w:pPr>
    </w:p>
    <w:sdt>
      <w:sdtPr>
        <w:rPr>
          <w:rFonts w:asciiTheme="minorHAnsi" w:eastAsiaTheme="minorEastAsia" w:hAnsiTheme="minorHAnsi" w:cstheme="minorBidi"/>
          <w:color w:val="5A5A5A" w:themeColor="text1" w:themeTint="A5"/>
          <w:sz w:val="20"/>
          <w:szCs w:val="20"/>
          <w:lang w:val="en-US" w:eastAsia="en-US" w:bidi="en-US"/>
        </w:rPr>
        <w:id w:val="-930730007"/>
        <w:docPartObj>
          <w:docPartGallery w:val="Table of Contents"/>
          <w:docPartUnique/>
        </w:docPartObj>
      </w:sdtPr>
      <w:sdtEndPr>
        <w:rPr>
          <w:b/>
          <w:bCs/>
        </w:rPr>
      </w:sdtEndPr>
      <w:sdtContent>
        <w:p w14:paraId="46EBD364" w14:textId="742C1AB3" w:rsidR="00836AC3" w:rsidRDefault="00836AC3">
          <w:pPr>
            <w:pStyle w:val="TtuloTDC"/>
          </w:pPr>
          <w:r>
            <w:t>Contenido</w:t>
          </w:r>
        </w:p>
        <w:p w14:paraId="1B960737" w14:textId="370CE9E9" w:rsidR="00ED6C6F" w:rsidRDefault="00836AC3">
          <w:pPr>
            <w:pStyle w:val="TDC1"/>
            <w:tabs>
              <w:tab w:val="left" w:pos="400"/>
              <w:tab w:val="right" w:leader="dot" w:pos="8494"/>
            </w:tabs>
            <w:rPr>
              <w:ins w:id="0" w:author="REBECA" w:date="2021-05-26T23:54:00Z"/>
              <w:noProof/>
              <w:color w:val="auto"/>
              <w:sz w:val="22"/>
              <w:szCs w:val="22"/>
              <w:lang w:val="es-ES" w:eastAsia="es-ES" w:bidi="ar-SA"/>
            </w:rPr>
          </w:pPr>
          <w:r>
            <w:fldChar w:fldCharType="begin"/>
          </w:r>
          <w:r>
            <w:instrText xml:space="preserve"> TOC \o "1-3" \h \z \u </w:instrText>
          </w:r>
          <w:r>
            <w:fldChar w:fldCharType="separate"/>
          </w:r>
          <w:ins w:id="1" w:author="REBECA" w:date="2021-05-26T23:54:00Z">
            <w:r w:rsidR="00ED6C6F" w:rsidRPr="00D74102">
              <w:rPr>
                <w:rStyle w:val="Hipervnculo"/>
                <w:noProof/>
              </w:rPr>
              <w:fldChar w:fldCharType="begin"/>
            </w:r>
            <w:r w:rsidR="00ED6C6F" w:rsidRPr="00D74102">
              <w:rPr>
                <w:rStyle w:val="Hipervnculo"/>
                <w:noProof/>
              </w:rPr>
              <w:instrText xml:space="preserve"> </w:instrText>
            </w:r>
            <w:r w:rsidR="00ED6C6F">
              <w:rPr>
                <w:noProof/>
              </w:rPr>
              <w:instrText>HYPERLINK \l "_Toc72965708"</w:instrText>
            </w:r>
            <w:r w:rsidR="00ED6C6F" w:rsidRPr="00D74102">
              <w:rPr>
                <w:rStyle w:val="Hipervnculo"/>
                <w:noProof/>
              </w:rPr>
              <w:instrText xml:space="preserve"> </w:instrText>
            </w:r>
            <w:r w:rsidR="00ED6C6F" w:rsidRPr="00D74102">
              <w:rPr>
                <w:rStyle w:val="Hipervnculo"/>
                <w:noProof/>
              </w:rPr>
            </w:r>
            <w:r w:rsidR="00ED6C6F" w:rsidRPr="00D74102">
              <w:rPr>
                <w:rStyle w:val="Hipervnculo"/>
                <w:noProof/>
              </w:rPr>
              <w:fldChar w:fldCharType="separate"/>
            </w:r>
            <w:r w:rsidR="00ED6C6F" w:rsidRPr="00D74102">
              <w:rPr>
                <w:rStyle w:val="Hipervnculo"/>
                <w:noProof/>
                <w:lang w:val="es-ES"/>
              </w:rPr>
              <w:t>1</w:t>
            </w:r>
            <w:r w:rsidR="00ED6C6F">
              <w:rPr>
                <w:noProof/>
                <w:color w:val="auto"/>
                <w:sz w:val="22"/>
                <w:szCs w:val="22"/>
                <w:lang w:val="es-ES" w:eastAsia="es-ES" w:bidi="ar-SA"/>
              </w:rPr>
              <w:tab/>
            </w:r>
            <w:r w:rsidR="00ED6C6F" w:rsidRPr="00D74102">
              <w:rPr>
                <w:rStyle w:val="Hipervnculo"/>
                <w:noProof/>
                <w:lang w:val="es-ES"/>
              </w:rPr>
              <w:t>INTRODUCCIÓN</w:t>
            </w:r>
            <w:r w:rsidR="00ED6C6F">
              <w:rPr>
                <w:noProof/>
                <w:webHidden/>
              </w:rPr>
              <w:tab/>
            </w:r>
            <w:r w:rsidR="00ED6C6F">
              <w:rPr>
                <w:noProof/>
                <w:webHidden/>
              </w:rPr>
              <w:fldChar w:fldCharType="begin"/>
            </w:r>
            <w:r w:rsidR="00ED6C6F">
              <w:rPr>
                <w:noProof/>
                <w:webHidden/>
              </w:rPr>
              <w:instrText xml:space="preserve"> PAGEREF _Toc72965708 \h </w:instrText>
            </w:r>
            <w:r w:rsidR="00ED6C6F">
              <w:rPr>
                <w:noProof/>
                <w:webHidden/>
              </w:rPr>
            </w:r>
          </w:ins>
          <w:r w:rsidR="00ED6C6F">
            <w:rPr>
              <w:noProof/>
              <w:webHidden/>
            </w:rPr>
            <w:fldChar w:fldCharType="separate"/>
          </w:r>
          <w:ins w:id="2" w:author="REBECA" w:date="2021-05-26T23:54:00Z">
            <w:r w:rsidR="00ED6C6F">
              <w:rPr>
                <w:noProof/>
                <w:webHidden/>
              </w:rPr>
              <w:t>4</w:t>
            </w:r>
            <w:r w:rsidR="00ED6C6F">
              <w:rPr>
                <w:noProof/>
                <w:webHidden/>
              </w:rPr>
              <w:fldChar w:fldCharType="end"/>
            </w:r>
            <w:r w:rsidR="00ED6C6F" w:rsidRPr="00D74102">
              <w:rPr>
                <w:rStyle w:val="Hipervnculo"/>
                <w:noProof/>
              </w:rPr>
              <w:fldChar w:fldCharType="end"/>
            </w:r>
          </w:ins>
        </w:p>
        <w:p w14:paraId="659F9841" w14:textId="4A485A20" w:rsidR="00ED6C6F" w:rsidRDefault="00ED6C6F">
          <w:pPr>
            <w:pStyle w:val="TDC1"/>
            <w:tabs>
              <w:tab w:val="left" w:pos="400"/>
              <w:tab w:val="right" w:leader="dot" w:pos="8494"/>
            </w:tabs>
            <w:rPr>
              <w:ins w:id="3" w:author="REBECA" w:date="2021-05-26T23:54:00Z"/>
              <w:noProof/>
              <w:color w:val="auto"/>
              <w:sz w:val="22"/>
              <w:szCs w:val="22"/>
              <w:lang w:val="es-ES" w:eastAsia="es-ES" w:bidi="ar-SA"/>
            </w:rPr>
          </w:pPr>
          <w:ins w:id="4"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"_Toc72965710"</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2</w:t>
            </w:r>
            <w:r>
              <w:rPr>
                <w:noProof/>
                <w:color w:val="auto"/>
                <w:sz w:val="22"/>
                <w:szCs w:val="22"/>
                <w:lang w:val="es-ES" w:eastAsia="es-ES" w:bidi="ar-SA"/>
              </w:rPr>
              <w:tab/>
            </w:r>
            <w:r w:rsidRPr="00D74102">
              <w:rPr>
                <w:rStyle w:val="Hipervnculo"/>
                <w:noProof/>
                <w:lang w:val="es-ES"/>
              </w:rPr>
              <w:t>PLANTEAMIENTO DEL TRABAJO</w:t>
            </w:r>
            <w:r>
              <w:rPr>
                <w:noProof/>
                <w:webHidden/>
              </w:rPr>
              <w:tab/>
            </w:r>
            <w:r>
              <w:rPr>
                <w:noProof/>
                <w:webHidden/>
              </w:rPr>
              <w:fldChar w:fldCharType="begin"/>
            </w:r>
            <w:r>
              <w:rPr>
                <w:noProof/>
                <w:webHidden/>
              </w:rPr>
              <w:instrText xml:space="preserve"> PAGEREF _Toc72965710 \h </w:instrText>
            </w:r>
            <w:r>
              <w:rPr>
                <w:noProof/>
                <w:webHidden/>
              </w:rPr>
            </w:r>
          </w:ins>
          <w:r>
            <w:rPr>
              <w:noProof/>
              <w:webHidden/>
            </w:rPr>
            <w:fldChar w:fldCharType="separate"/>
          </w:r>
          <w:ins w:id="5" w:author="REBECA" w:date="2021-05-26T23:54:00Z">
            <w:r>
              <w:rPr>
                <w:noProof/>
                <w:webHidden/>
              </w:rPr>
              <w:t>5</w:t>
            </w:r>
            <w:r>
              <w:rPr>
                <w:noProof/>
                <w:webHidden/>
              </w:rPr>
              <w:fldChar w:fldCharType="end"/>
            </w:r>
            <w:r w:rsidRPr="00D74102">
              <w:rPr>
                <w:rStyle w:val="Hipervnculo"/>
                <w:noProof/>
              </w:rPr>
              <w:fldChar w:fldCharType="end"/>
            </w:r>
          </w:ins>
        </w:p>
        <w:p w14:paraId="36A0D632" w14:textId="5E421A3E" w:rsidR="00ED6C6F" w:rsidRDefault="00ED6C6F">
          <w:pPr>
            <w:pStyle w:val="TDC2"/>
            <w:tabs>
              <w:tab w:val="left" w:pos="880"/>
              <w:tab w:val="right" w:leader="dot" w:pos="8494"/>
            </w:tabs>
            <w:rPr>
              <w:ins w:id="6" w:author="REBECA" w:date="2021-05-26T23:54:00Z"/>
              <w:noProof/>
              <w:color w:val="auto"/>
              <w:sz w:val="22"/>
              <w:szCs w:val="22"/>
              <w:lang w:val="es-ES" w:eastAsia="es-ES" w:bidi="ar-SA"/>
            </w:rPr>
          </w:pPr>
          <w:ins w:id="7"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"_Toc72965711"</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2.1</w:t>
            </w:r>
            <w:r>
              <w:rPr>
                <w:noProof/>
                <w:color w:val="auto"/>
                <w:sz w:val="22"/>
                <w:szCs w:val="22"/>
                <w:lang w:val="es-ES" w:eastAsia="es-ES" w:bidi="ar-SA"/>
              </w:rPr>
              <w:tab/>
            </w:r>
            <w:r w:rsidRPr="00D74102">
              <w:rPr>
                <w:rStyle w:val="Hipervnculo"/>
                <w:noProof/>
                <w:lang w:val="es-ES"/>
              </w:rPr>
              <w:t>Objeto del Estudio</w:t>
            </w:r>
            <w:r>
              <w:rPr>
                <w:noProof/>
                <w:webHidden/>
              </w:rPr>
              <w:tab/>
            </w:r>
            <w:r>
              <w:rPr>
                <w:noProof/>
                <w:webHidden/>
              </w:rPr>
              <w:fldChar w:fldCharType="begin"/>
            </w:r>
            <w:r>
              <w:rPr>
                <w:noProof/>
                <w:webHidden/>
              </w:rPr>
              <w:instrText xml:space="preserve"> PAGEREF _Toc72965711 \h </w:instrText>
            </w:r>
            <w:r>
              <w:rPr>
                <w:noProof/>
                <w:webHidden/>
              </w:rPr>
            </w:r>
          </w:ins>
          <w:r>
            <w:rPr>
              <w:noProof/>
              <w:webHidden/>
            </w:rPr>
            <w:fldChar w:fldCharType="separate"/>
          </w:r>
          <w:ins w:id="8" w:author="REBECA" w:date="2021-05-26T23:54:00Z">
            <w:r>
              <w:rPr>
                <w:noProof/>
                <w:webHidden/>
              </w:rPr>
              <w:t>5</w:t>
            </w:r>
            <w:r>
              <w:rPr>
                <w:noProof/>
                <w:webHidden/>
              </w:rPr>
              <w:fldChar w:fldCharType="end"/>
            </w:r>
            <w:r w:rsidRPr="00D74102">
              <w:rPr>
                <w:rStyle w:val="Hipervnculo"/>
                <w:noProof/>
              </w:rPr>
              <w:fldChar w:fldCharType="end"/>
            </w:r>
          </w:ins>
        </w:p>
        <w:p w14:paraId="53461B2C" w14:textId="151B1FE8" w:rsidR="00ED6C6F" w:rsidRDefault="00ED6C6F">
          <w:pPr>
            <w:pStyle w:val="TDC2"/>
            <w:tabs>
              <w:tab w:val="left" w:pos="880"/>
              <w:tab w:val="right" w:leader="dot" w:pos="8494"/>
            </w:tabs>
            <w:rPr>
              <w:ins w:id="9" w:author="REBECA" w:date="2021-05-26T23:54:00Z"/>
              <w:noProof/>
              <w:color w:val="auto"/>
              <w:sz w:val="22"/>
              <w:szCs w:val="22"/>
              <w:lang w:val="es-ES" w:eastAsia="es-ES" w:bidi="ar-SA"/>
            </w:rPr>
          </w:pPr>
          <w:ins w:id="10"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"_Toc72965715"</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2.2</w:t>
            </w:r>
            <w:r>
              <w:rPr>
                <w:noProof/>
                <w:color w:val="auto"/>
                <w:sz w:val="22"/>
                <w:szCs w:val="22"/>
                <w:lang w:val="es-ES" w:eastAsia="es-ES" w:bidi="ar-SA"/>
              </w:rPr>
              <w:tab/>
            </w:r>
            <w:r w:rsidRPr="00D74102">
              <w:rPr>
                <w:rStyle w:val="Hipervnculo"/>
                <w:noProof/>
                <w:lang w:val="es-ES"/>
              </w:rPr>
              <w:t>Metodología</w:t>
            </w:r>
            <w:r>
              <w:rPr>
                <w:noProof/>
                <w:webHidden/>
              </w:rPr>
              <w:tab/>
            </w:r>
            <w:r>
              <w:rPr>
                <w:noProof/>
                <w:webHidden/>
              </w:rPr>
              <w:fldChar w:fldCharType="begin"/>
            </w:r>
            <w:r>
              <w:rPr>
                <w:noProof/>
                <w:webHidden/>
              </w:rPr>
              <w:instrText xml:space="preserve"> PAGEREF _Toc72965715 \h </w:instrText>
            </w:r>
            <w:r>
              <w:rPr>
                <w:noProof/>
                <w:webHidden/>
              </w:rPr>
            </w:r>
          </w:ins>
          <w:r>
            <w:rPr>
              <w:noProof/>
              <w:webHidden/>
            </w:rPr>
            <w:fldChar w:fldCharType="separate"/>
          </w:r>
          <w:ins w:id="11" w:author="REBECA" w:date="2021-05-26T23:54:00Z">
            <w:r>
              <w:rPr>
                <w:noProof/>
                <w:webHidden/>
              </w:rPr>
              <w:t>6</w:t>
            </w:r>
            <w:r>
              <w:rPr>
                <w:noProof/>
                <w:webHidden/>
              </w:rPr>
              <w:fldChar w:fldCharType="end"/>
            </w:r>
            <w:r w:rsidRPr="00D74102">
              <w:rPr>
                <w:rStyle w:val="Hipervnculo"/>
                <w:noProof/>
              </w:rPr>
              <w:fldChar w:fldCharType="end"/>
            </w:r>
          </w:ins>
        </w:p>
        <w:p w14:paraId="438D4D1D" w14:textId="29EDADAF" w:rsidR="00ED6C6F" w:rsidRDefault="00ED6C6F">
          <w:pPr>
            <w:pStyle w:val="TDC1"/>
            <w:tabs>
              <w:tab w:val="left" w:pos="400"/>
              <w:tab w:val="right" w:leader="dot" w:pos="8494"/>
            </w:tabs>
            <w:rPr>
              <w:ins w:id="12" w:author="REBECA" w:date="2021-05-26T23:54:00Z"/>
              <w:noProof/>
              <w:color w:val="auto"/>
              <w:sz w:val="22"/>
              <w:szCs w:val="22"/>
              <w:lang w:val="es-ES" w:eastAsia="es-ES" w:bidi="ar-SA"/>
            </w:rPr>
          </w:pPr>
          <w:ins w:id="13"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"_Toc72965716"</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w:t>
            </w:r>
            <w:r>
              <w:rPr>
                <w:noProof/>
                <w:color w:val="auto"/>
                <w:sz w:val="22"/>
                <w:szCs w:val="22"/>
                <w:lang w:val="es-ES" w:eastAsia="es-ES" w:bidi="ar-SA"/>
              </w:rPr>
              <w:tab/>
            </w:r>
            <w:r w:rsidRPr="00D74102">
              <w:rPr>
                <w:rStyle w:val="Hipervnculo"/>
                <w:noProof/>
                <w:lang w:val="es-ES"/>
              </w:rPr>
              <w:t>DESARROLLO</w:t>
            </w:r>
            <w:r>
              <w:rPr>
                <w:noProof/>
                <w:webHidden/>
              </w:rPr>
              <w:tab/>
            </w:r>
            <w:r>
              <w:rPr>
                <w:noProof/>
                <w:webHidden/>
              </w:rPr>
              <w:fldChar w:fldCharType="begin"/>
            </w:r>
            <w:r>
              <w:rPr>
                <w:noProof/>
                <w:webHidden/>
              </w:rPr>
              <w:instrText xml:space="preserve"> PAGEREF _Toc72965716 \h </w:instrText>
            </w:r>
            <w:r>
              <w:rPr>
                <w:noProof/>
                <w:webHidden/>
              </w:rPr>
            </w:r>
          </w:ins>
          <w:r>
            <w:rPr>
              <w:noProof/>
              <w:webHidden/>
            </w:rPr>
            <w:fldChar w:fldCharType="separate"/>
          </w:r>
          <w:ins w:id="14" w:author="REBECA" w:date="2021-05-26T23:54:00Z">
            <w:r>
              <w:rPr>
                <w:noProof/>
                <w:webHidden/>
              </w:rPr>
              <w:t>8</w:t>
            </w:r>
            <w:r>
              <w:rPr>
                <w:noProof/>
                <w:webHidden/>
              </w:rPr>
              <w:fldChar w:fldCharType="end"/>
            </w:r>
            <w:r w:rsidRPr="00D74102">
              <w:rPr>
                <w:rStyle w:val="Hipervnculo"/>
                <w:noProof/>
              </w:rPr>
              <w:fldChar w:fldCharType="end"/>
            </w:r>
          </w:ins>
        </w:p>
        <w:p w14:paraId="1ED41B1E" w14:textId="5E1A1BA1" w:rsidR="00ED6C6F" w:rsidRDefault="00ED6C6F">
          <w:pPr>
            <w:pStyle w:val="TDC2"/>
            <w:tabs>
              <w:tab w:val="left" w:pos="880"/>
              <w:tab w:val="right" w:leader="dot" w:pos="8494"/>
            </w:tabs>
            <w:rPr>
              <w:ins w:id="15" w:author="REBECA" w:date="2021-05-26T23:54:00Z"/>
              <w:noProof/>
              <w:color w:val="auto"/>
              <w:sz w:val="22"/>
              <w:szCs w:val="22"/>
              <w:lang w:val="es-ES" w:eastAsia="es-ES" w:bidi="ar-SA"/>
            </w:rPr>
          </w:pPr>
          <w:ins w:id="16"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"_Toc72965717"</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w:t>
            </w:r>
            <w:r>
              <w:rPr>
                <w:noProof/>
                <w:color w:val="auto"/>
                <w:sz w:val="22"/>
                <w:szCs w:val="22"/>
                <w:lang w:val="es-ES" w:eastAsia="es-ES" w:bidi="ar-SA"/>
              </w:rPr>
              <w:tab/>
            </w:r>
            <w:r w:rsidRPr="00D74102">
              <w:rPr>
                <w:rStyle w:val="Hipervnculo"/>
                <w:noProof/>
                <w:lang w:val="es-ES"/>
              </w:rPr>
              <w:t>Matemáticas Financieras y Finanzas</w:t>
            </w:r>
            <w:r>
              <w:rPr>
                <w:noProof/>
                <w:webHidden/>
              </w:rPr>
              <w:tab/>
            </w:r>
            <w:r>
              <w:rPr>
                <w:noProof/>
                <w:webHidden/>
              </w:rPr>
              <w:fldChar w:fldCharType="begin"/>
            </w:r>
            <w:r>
              <w:rPr>
                <w:noProof/>
                <w:webHidden/>
              </w:rPr>
              <w:instrText xml:space="preserve"> PAGEREF _Toc72965717 \h </w:instrText>
            </w:r>
            <w:r>
              <w:rPr>
                <w:noProof/>
                <w:webHidden/>
              </w:rPr>
            </w:r>
          </w:ins>
          <w:r>
            <w:rPr>
              <w:noProof/>
              <w:webHidden/>
            </w:rPr>
            <w:fldChar w:fldCharType="separate"/>
          </w:r>
          <w:ins w:id="17" w:author="REBECA" w:date="2021-05-26T23:54:00Z">
            <w:r>
              <w:rPr>
                <w:noProof/>
                <w:webHidden/>
              </w:rPr>
              <w:t>8</w:t>
            </w:r>
            <w:r>
              <w:rPr>
                <w:noProof/>
                <w:webHidden/>
              </w:rPr>
              <w:fldChar w:fldCharType="end"/>
            </w:r>
            <w:r w:rsidRPr="00D74102">
              <w:rPr>
                <w:rStyle w:val="Hipervnculo"/>
                <w:noProof/>
              </w:rPr>
              <w:fldChar w:fldCharType="end"/>
            </w:r>
          </w:ins>
        </w:p>
        <w:p w14:paraId="4A210F9C" w14:textId="5AD7C30A" w:rsidR="00ED6C6F" w:rsidRDefault="00ED6C6F">
          <w:pPr>
            <w:pStyle w:val="TDC3"/>
            <w:tabs>
              <w:tab w:val="left" w:pos="1100"/>
              <w:tab w:val="right" w:leader="dot" w:pos="8494"/>
            </w:tabs>
            <w:rPr>
              <w:ins w:id="18" w:author="REBECA" w:date="2021-05-26T23:54:00Z"/>
              <w:noProof/>
              <w:color w:val="auto"/>
              <w:sz w:val="22"/>
              <w:szCs w:val="22"/>
              <w:lang w:val="es-ES" w:eastAsia="es-ES" w:bidi="ar-SA"/>
            </w:rPr>
          </w:pPr>
          <w:ins w:id="19"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"_Toc72965718"</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3.1.1</w:t>
            </w:r>
            <w:r>
              <w:rPr>
                <w:noProof/>
                <w:color w:val="auto"/>
                <w:sz w:val="22"/>
                <w:szCs w:val="22"/>
                <w:lang w:val="es-ES" w:eastAsia="es-ES" w:bidi="ar-SA"/>
              </w:rPr>
              <w:tab/>
            </w:r>
            <w:r w:rsidRPr="00D74102">
              <w:rPr>
                <w:rStyle w:val="Hipervnculo"/>
                <w:noProof/>
                <w:lang w:val="es-ES"/>
              </w:rPr>
              <w:t>INTERES SIMPLE</w:t>
            </w:r>
            <w:r>
              <w:rPr>
                <w:noProof/>
                <w:webHidden/>
              </w:rPr>
              <w:tab/>
            </w:r>
            <w:r>
              <w:rPr>
                <w:noProof/>
                <w:webHidden/>
              </w:rPr>
              <w:fldChar w:fldCharType="begin"/>
            </w:r>
            <w:r>
              <w:rPr>
                <w:noProof/>
                <w:webHidden/>
              </w:rPr>
              <w:instrText xml:space="preserve"> PAGEREF _Toc72965718 \h </w:instrText>
            </w:r>
            <w:r>
              <w:rPr>
                <w:noProof/>
                <w:webHidden/>
              </w:rPr>
            </w:r>
          </w:ins>
          <w:r>
            <w:rPr>
              <w:noProof/>
              <w:webHidden/>
            </w:rPr>
            <w:fldChar w:fldCharType="separate"/>
          </w:r>
          <w:ins w:id="20" w:author="REBECA" w:date="2021-05-26T23:54:00Z">
            <w:r>
              <w:rPr>
                <w:noProof/>
                <w:webHidden/>
              </w:rPr>
              <w:t>9</w:t>
            </w:r>
            <w:r>
              <w:rPr>
                <w:noProof/>
                <w:webHidden/>
              </w:rPr>
              <w:fldChar w:fldCharType="end"/>
            </w:r>
            <w:r w:rsidRPr="00D74102">
              <w:rPr>
                <w:rStyle w:val="Hipervnculo"/>
                <w:noProof/>
              </w:rPr>
              <w:fldChar w:fldCharType="end"/>
            </w:r>
          </w:ins>
        </w:p>
        <w:p w14:paraId="7160B8F9" w14:textId="7E352F82" w:rsidR="00ED6C6F" w:rsidRDefault="00ED6C6F">
          <w:pPr>
            <w:pStyle w:val="TDC3"/>
            <w:tabs>
              <w:tab w:val="left" w:pos="1100"/>
              <w:tab w:val="right" w:leader="dot" w:pos="8494"/>
            </w:tabs>
            <w:rPr>
              <w:ins w:id="21" w:author="REBECA" w:date="2021-05-26T23:54:00Z"/>
              <w:noProof/>
              <w:color w:val="auto"/>
              <w:sz w:val="22"/>
              <w:szCs w:val="22"/>
              <w:lang w:val="es-ES" w:eastAsia="es-ES" w:bidi="ar-SA"/>
            </w:rPr>
          </w:pPr>
          <w:ins w:id="22"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"_Toc72965719"</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3.1.2</w:t>
            </w:r>
            <w:r>
              <w:rPr>
                <w:noProof/>
                <w:color w:val="auto"/>
                <w:sz w:val="22"/>
                <w:szCs w:val="22"/>
                <w:lang w:val="es-ES" w:eastAsia="es-ES" w:bidi="ar-SA"/>
              </w:rPr>
              <w:tab/>
            </w:r>
            <w:r w:rsidRPr="00D74102">
              <w:rPr>
                <w:rStyle w:val="Hipervnculo"/>
                <w:noProof/>
                <w:lang w:val="es-ES"/>
              </w:rPr>
              <w:t>INTERES COMPUESTO</w:t>
            </w:r>
            <w:r>
              <w:rPr>
                <w:noProof/>
                <w:webHidden/>
              </w:rPr>
              <w:tab/>
            </w:r>
            <w:r>
              <w:rPr>
                <w:noProof/>
                <w:webHidden/>
              </w:rPr>
              <w:fldChar w:fldCharType="begin"/>
            </w:r>
            <w:r>
              <w:rPr>
                <w:noProof/>
                <w:webHidden/>
              </w:rPr>
              <w:instrText xml:space="preserve"> PAGEREF _Toc72965719 \h </w:instrText>
            </w:r>
            <w:r>
              <w:rPr>
                <w:noProof/>
                <w:webHidden/>
              </w:rPr>
            </w:r>
          </w:ins>
          <w:r>
            <w:rPr>
              <w:noProof/>
              <w:webHidden/>
            </w:rPr>
            <w:fldChar w:fldCharType="separate"/>
          </w:r>
          <w:ins w:id="23" w:author="REBECA" w:date="2021-05-26T23:54:00Z">
            <w:r>
              <w:rPr>
                <w:noProof/>
                <w:webHidden/>
              </w:rPr>
              <w:t>13</w:t>
            </w:r>
            <w:r>
              <w:rPr>
                <w:noProof/>
                <w:webHidden/>
              </w:rPr>
              <w:fldChar w:fldCharType="end"/>
            </w:r>
            <w:r w:rsidRPr="00D74102">
              <w:rPr>
                <w:rStyle w:val="Hipervnculo"/>
                <w:noProof/>
              </w:rPr>
              <w:fldChar w:fldCharType="end"/>
            </w:r>
          </w:ins>
        </w:p>
        <w:p w14:paraId="26A5187A" w14:textId="6926C711" w:rsidR="00ED6C6F" w:rsidRDefault="00ED6C6F">
          <w:pPr>
            <w:pStyle w:val="TDC3"/>
            <w:tabs>
              <w:tab w:val="left" w:pos="1100"/>
              <w:tab w:val="right" w:leader="dot" w:pos="8494"/>
            </w:tabs>
            <w:rPr>
              <w:ins w:id="24" w:author="REBECA" w:date="2021-05-26T23:54:00Z"/>
              <w:noProof/>
              <w:color w:val="auto"/>
              <w:sz w:val="22"/>
              <w:szCs w:val="22"/>
              <w:lang w:val="es-ES" w:eastAsia="es-ES" w:bidi="ar-SA"/>
            </w:rPr>
          </w:pPr>
          <w:ins w:id="25"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"_Toc72965720"</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3.1.3</w:t>
            </w:r>
            <w:r>
              <w:rPr>
                <w:noProof/>
                <w:color w:val="auto"/>
                <w:sz w:val="22"/>
                <w:szCs w:val="22"/>
                <w:lang w:val="es-ES" w:eastAsia="es-ES" w:bidi="ar-SA"/>
              </w:rPr>
              <w:tab/>
            </w:r>
            <w:r w:rsidRPr="00D74102">
              <w:rPr>
                <w:rStyle w:val="Hipervnculo"/>
                <w:noProof/>
                <w:lang w:val="es-ES"/>
              </w:rPr>
              <w:t>TASA, NPER, VA Y VF</w:t>
            </w:r>
            <w:r>
              <w:rPr>
                <w:noProof/>
                <w:webHidden/>
              </w:rPr>
              <w:tab/>
            </w:r>
            <w:r>
              <w:rPr>
                <w:noProof/>
                <w:webHidden/>
              </w:rPr>
              <w:fldChar w:fldCharType="begin"/>
            </w:r>
            <w:r>
              <w:rPr>
                <w:noProof/>
                <w:webHidden/>
              </w:rPr>
              <w:instrText xml:space="preserve"> PAGEREF _Toc72965720 \h </w:instrText>
            </w:r>
            <w:r>
              <w:rPr>
                <w:noProof/>
                <w:webHidden/>
              </w:rPr>
            </w:r>
          </w:ins>
          <w:r>
            <w:rPr>
              <w:noProof/>
              <w:webHidden/>
            </w:rPr>
            <w:fldChar w:fldCharType="separate"/>
          </w:r>
          <w:ins w:id="26" w:author="REBECA" w:date="2021-05-26T23:54:00Z">
            <w:r>
              <w:rPr>
                <w:noProof/>
                <w:webHidden/>
              </w:rPr>
              <w:t>15</w:t>
            </w:r>
            <w:r>
              <w:rPr>
                <w:noProof/>
                <w:webHidden/>
              </w:rPr>
              <w:fldChar w:fldCharType="end"/>
            </w:r>
            <w:r w:rsidRPr="00D74102">
              <w:rPr>
                <w:rStyle w:val="Hipervnculo"/>
                <w:noProof/>
              </w:rPr>
              <w:fldChar w:fldCharType="end"/>
            </w:r>
          </w:ins>
        </w:p>
        <w:p w14:paraId="26A8C914" w14:textId="63780258" w:rsidR="00ED6C6F" w:rsidRDefault="00ED6C6F">
          <w:pPr>
            <w:pStyle w:val="TDC3"/>
            <w:tabs>
              <w:tab w:val="left" w:pos="1100"/>
              <w:tab w:val="right" w:leader="dot" w:pos="8494"/>
            </w:tabs>
            <w:rPr>
              <w:ins w:id="27" w:author="REBECA" w:date="2021-05-26T23:54:00Z"/>
              <w:noProof/>
              <w:color w:val="auto"/>
              <w:sz w:val="22"/>
              <w:szCs w:val="22"/>
              <w:lang w:val="es-ES" w:eastAsia="es-ES" w:bidi="ar-SA"/>
            </w:rPr>
          </w:pPr>
          <w:ins w:id="28"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"_Toc72965721"</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3.1.4</w:t>
            </w:r>
            <w:r>
              <w:rPr>
                <w:noProof/>
                <w:color w:val="auto"/>
                <w:sz w:val="22"/>
                <w:szCs w:val="22"/>
                <w:lang w:val="es-ES" w:eastAsia="es-ES" w:bidi="ar-SA"/>
              </w:rPr>
              <w:tab/>
            </w:r>
            <w:r w:rsidRPr="00D74102">
              <w:rPr>
                <w:rStyle w:val="Hipervnculo"/>
                <w:noProof/>
                <w:lang w:val="es-ES"/>
              </w:rPr>
              <w:t>LAS RENTAS</w:t>
            </w:r>
            <w:r>
              <w:rPr>
                <w:noProof/>
                <w:webHidden/>
              </w:rPr>
              <w:tab/>
            </w:r>
            <w:r>
              <w:rPr>
                <w:noProof/>
                <w:webHidden/>
              </w:rPr>
              <w:fldChar w:fldCharType="begin"/>
            </w:r>
            <w:r>
              <w:rPr>
                <w:noProof/>
                <w:webHidden/>
              </w:rPr>
              <w:instrText xml:space="preserve"> PAGEREF _Toc72965721 \h </w:instrText>
            </w:r>
            <w:r>
              <w:rPr>
                <w:noProof/>
                <w:webHidden/>
              </w:rPr>
            </w:r>
          </w:ins>
          <w:r>
            <w:rPr>
              <w:noProof/>
              <w:webHidden/>
            </w:rPr>
            <w:fldChar w:fldCharType="separate"/>
          </w:r>
          <w:ins w:id="29" w:author="REBECA" w:date="2021-05-26T23:54:00Z">
            <w:r>
              <w:rPr>
                <w:noProof/>
                <w:webHidden/>
              </w:rPr>
              <w:t>17</w:t>
            </w:r>
            <w:r>
              <w:rPr>
                <w:noProof/>
                <w:webHidden/>
              </w:rPr>
              <w:fldChar w:fldCharType="end"/>
            </w:r>
            <w:r w:rsidRPr="00D74102">
              <w:rPr>
                <w:rStyle w:val="Hipervnculo"/>
                <w:noProof/>
              </w:rPr>
              <w:fldChar w:fldCharType="end"/>
            </w:r>
          </w:ins>
        </w:p>
        <w:p w14:paraId="3436C60E" w14:textId="41ABDE9E" w:rsidR="00ED6C6F" w:rsidRDefault="00ED6C6F">
          <w:pPr>
            <w:pStyle w:val="TDC3"/>
            <w:tabs>
              <w:tab w:val="left" w:pos="1100"/>
              <w:tab w:val="right" w:leader="dot" w:pos="8494"/>
            </w:tabs>
            <w:rPr>
              <w:ins w:id="30" w:author="REBECA" w:date="2021-05-26T23:54:00Z"/>
              <w:noProof/>
              <w:color w:val="auto"/>
              <w:sz w:val="22"/>
              <w:szCs w:val="22"/>
              <w:lang w:val="es-ES" w:eastAsia="es-ES" w:bidi="ar-SA"/>
            </w:rPr>
          </w:pPr>
          <w:ins w:id="31"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"_Toc72965722"</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3.1.5</w:t>
            </w:r>
            <w:r>
              <w:rPr>
                <w:noProof/>
                <w:color w:val="auto"/>
                <w:sz w:val="22"/>
                <w:szCs w:val="22"/>
                <w:lang w:val="es-ES" w:eastAsia="es-ES" w:bidi="ar-SA"/>
              </w:rPr>
              <w:tab/>
            </w:r>
            <w:r w:rsidRPr="00D74102">
              <w:rPr>
                <w:rStyle w:val="Hipervnculo"/>
                <w:noProof/>
                <w:lang w:val="es-ES"/>
              </w:rPr>
              <w:t>DEPÓSITOS DE RENTA FIJA</w:t>
            </w:r>
            <w:r>
              <w:rPr>
                <w:noProof/>
                <w:webHidden/>
              </w:rPr>
              <w:tab/>
            </w:r>
            <w:r>
              <w:rPr>
                <w:noProof/>
                <w:webHidden/>
              </w:rPr>
              <w:fldChar w:fldCharType="begin"/>
            </w:r>
            <w:r>
              <w:rPr>
                <w:noProof/>
                <w:webHidden/>
              </w:rPr>
              <w:instrText xml:space="preserve"> PAGEREF _Toc72965722 \h </w:instrText>
            </w:r>
            <w:r>
              <w:rPr>
                <w:noProof/>
                <w:webHidden/>
              </w:rPr>
            </w:r>
          </w:ins>
          <w:r>
            <w:rPr>
              <w:noProof/>
              <w:webHidden/>
            </w:rPr>
            <w:fldChar w:fldCharType="separate"/>
          </w:r>
          <w:ins w:id="32" w:author="REBECA" w:date="2021-05-26T23:54:00Z">
            <w:r>
              <w:rPr>
                <w:noProof/>
                <w:webHidden/>
              </w:rPr>
              <w:t>19</w:t>
            </w:r>
            <w:r>
              <w:rPr>
                <w:noProof/>
                <w:webHidden/>
              </w:rPr>
              <w:fldChar w:fldCharType="end"/>
            </w:r>
            <w:r w:rsidRPr="00D74102">
              <w:rPr>
                <w:rStyle w:val="Hipervnculo"/>
                <w:noProof/>
              </w:rPr>
              <w:fldChar w:fldCharType="end"/>
            </w:r>
          </w:ins>
        </w:p>
        <w:p w14:paraId="3458CCFF" w14:textId="068622FD" w:rsidR="00ED6C6F" w:rsidRDefault="00ED6C6F">
          <w:pPr>
            <w:pStyle w:val="TDC3"/>
            <w:tabs>
              <w:tab w:val="left" w:pos="1100"/>
              <w:tab w:val="right" w:leader="dot" w:pos="8494"/>
            </w:tabs>
            <w:rPr>
              <w:ins w:id="33" w:author="REBECA" w:date="2021-05-26T23:54:00Z"/>
              <w:noProof/>
              <w:color w:val="auto"/>
              <w:sz w:val="22"/>
              <w:szCs w:val="22"/>
              <w:lang w:val="es-ES" w:eastAsia="es-ES" w:bidi="ar-SA"/>
            </w:rPr>
          </w:pPr>
          <w:ins w:id="34"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"_Toc72965723"</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3.1.6</w:t>
            </w:r>
            <w:r>
              <w:rPr>
                <w:noProof/>
                <w:color w:val="auto"/>
                <w:sz w:val="22"/>
                <w:szCs w:val="22"/>
                <w:lang w:val="es-ES" w:eastAsia="es-ES" w:bidi="ar-SA"/>
              </w:rPr>
              <w:tab/>
            </w:r>
            <w:r w:rsidRPr="00D74102">
              <w:rPr>
                <w:rStyle w:val="Hipervnculo"/>
                <w:noProof/>
                <w:lang w:val="es-ES"/>
              </w:rPr>
              <w:t>ANÁLISIS DE PROYECTOS / INVERSIONES</w:t>
            </w:r>
            <w:r>
              <w:rPr>
                <w:noProof/>
                <w:webHidden/>
              </w:rPr>
              <w:tab/>
            </w:r>
            <w:r>
              <w:rPr>
                <w:noProof/>
                <w:webHidden/>
              </w:rPr>
              <w:fldChar w:fldCharType="begin"/>
            </w:r>
            <w:r>
              <w:rPr>
                <w:noProof/>
                <w:webHidden/>
              </w:rPr>
              <w:instrText xml:space="preserve"> PAGEREF _Toc72965723 \h </w:instrText>
            </w:r>
            <w:r>
              <w:rPr>
                <w:noProof/>
                <w:webHidden/>
              </w:rPr>
            </w:r>
          </w:ins>
          <w:r>
            <w:rPr>
              <w:noProof/>
              <w:webHidden/>
            </w:rPr>
            <w:fldChar w:fldCharType="separate"/>
          </w:r>
          <w:ins w:id="35" w:author="REBECA" w:date="2021-05-26T23:54:00Z">
            <w:r>
              <w:rPr>
                <w:noProof/>
                <w:webHidden/>
              </w:rPr>
              <w:t>25</w:t>
            </w:r>
            <w:r>
              <w:rPr>
                <w:noProof/>
                <w:webHidden/>
              </w:rPr>
              <w:fldChar w:fldCharType="end"/>
            </w:r>
            <w:r w:rsidRPr="00D74102">
              <w:rPr>
                <w:rStyle w:val="Hipervnculo"/>
                <w:noProof/>
              </w:rPr>
              <w:fldChar w:fldCharType="end"/>
            </w:r>
          </w:ins>
        </w:p>
        <w:p w14:paraId="4DBD182B" w14:textId="48C9F362" w:rsidR="00ED6C6F" w:rsidRDefault="00ED6C6F">
          <w:pPr>
            <w:pStyle w:val="TDC3"/>
            <w:tabs>
              <w:tab w:val="left" w:pos="1100"/>
              <w:tab w:val="right" w:leader="dot" w:pos="8494"/>
            </w:tabs>
            <w:rPr>
              <w:ins w:id="36" w:author="REBECA" w:date="2021-05-26T23:54:00Z"/>
              <w:noProof/>
              <w:color w:val="auto"/>
              <w:sz w:val="22"/>
              <w:szCs w:val="22"/>
              <w:lang w:val="es-ES" w:eastAsia="es-ES" w:bidi="ar-SA"/>
            </w:rPr>
          </w:pPr>
          <w:ins w:id="37"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"_Toc72965724"</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3.1.7</w:t>
            </w:r>
            <w:r>
              <w:rPr>
                <w:noProof/>
                <w:color w:val="auto"/>
                <w:sz w:val="22"/>
                <w:szCs w:val="22"/>
                <w:lang w:val="es-ES" w:eastAsia="es-ES" w:bidi="ar-SA"/>
              </w:rPr>
              <w:tab/>
            </w:r>
            <w:r w:rsidRPr="00D74102">
              <w:rPr>
                <w:rStyle w:val="Hipervnculo"/>
                <w:noProof/>
                <w:lang w:val="es-ES"/>
              </w:rPr>
              <w:t>LETRAS DE CAMBIO, LETRAS DEL TESORO, BONOS Y OBLIGACIONES</w:t>
            </w:r>
            <w:r>
              <w:rPr>
                <w:noProof/>
                <w:webHidden/>
              </w:rPr>
              <w:tab/>
            </w:r>
            <w:r>
              <w:rPr>
                <w:noProof/>
                <w:webHidden/>
              </w:rPr>
              <w:fldChar w:fldCharType="begin"/>
            </w:r>
            <w:r>
              <w:rPr>
                <w:noProof/>
                <w:webHidden/>
              </w:rPr>
              <w:instrText xml:space="preserve"> PAGEREF _Toc72965724 \h </w:instrText>
            </w:r>
            <w:r>
              <w:rPr>
                <w:noProof/>
                <w:webHidden/>
              </w:rPr>
            </w:r>
          </w:ins>
          <w:r>
            <w:rPr>
              <w:noProof/>
              <w:webHidden/>
            </w:rPr>
            <w:fldChar w:fldCharType="separate"/>
          </w:r>
          <w:ins w:id="38" w:author="REBECA" w:date="2021-05-26T23:54:00Z">
            <w:r>
              <w:rPr>
                <w:noProof/>
                <w:webHidden/>
              </w:rPr>
              <w:t>34</w:t>
            </w:r>
            <w:r>
              <w:rPr>
                <w:noProof/>
                <w:webHidden/>
              </w:rPr>
              <w:fldChar w:fldCharType="end"/>
            </w:r>
            <w:r w:rsidRPr="00D74102">
              <w:rPr>
                <w:rStyle w:val="Hipervnculo"/>
                <w:noProof/>
              </w:rPr>
              <w:fldChar w:fldCharType="end"/>
            </w:r>
          </w:ins>
        </w:p>
        <w:p w14:paraId="6A55190A" w14:textId="625F0721" w:rsidR="00ED6C6F" w:rsidRDefault="00ED6C6F">
          <w:pPr>
            <w:pStyle w:val="TDC3"/>
            <w:tabs>
              <w:tab w:val="left" w:pos="1100"/>
              <w:tab w:val="right" w:leader="dot" w:pos="8494"/>
            </w:tabs>
            <w:rPr>
              <w:ins w:id="39" w:author="REBECA" w:date="2021-05-26T23:54:00Z"/>
              <w:noProof/>
              <w:color w:val="auto"/>
              <w:sz w:val="22"/>
              <w:szCs w:val="22"/>
              <w:lang w:val="es-ES" w:eastAsia="es-ES" w:bidi="ar-SA"/>
            </w:rPr>
          </w:pPr>
          <w:ins w:id="40"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"_Toc72965725"</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3.1.8</w:t>
            </w:r>
            <w:r>
              <w:rPr>
                <w:noProof/>
                <w:color w:val="auto"/>
                <w:sz w:val="22"/>
                <w:szCs w:val="22"/>
                <w:lang w:val="es-ES" w:eastAsia="es-ES" w:bidi="ar-SA"/>
              </w:rPr>
              <w:tab/>
            </w:r>
            <w:r w:rsidRPr="00D74102">
              <w:rPr>
                <w:rStyle w:val="Hipervnculo"/>
                <w:noProof/>
                <w:lang w:val="es-ES"/>
              </w:rPr>
              <w:t>PRÉSTAMOS</w:t>
            </w:r>
            <w:r>
              <w:rPr>
                <w:noProof/>
                <w:webHidden/>
              </w:rPr>
              <w:tab/>
            </w:r>
            <w:r>
              <w:rPr>
                <w:noProof/>
                <w:webHidden/>
              </w:rPr>
              <w:fldChar w:fldCharType="begin"/>
            </w:r>
            <w:r>
              <w:rPr>
                <w:noProof/>
                <w:webHidden/>
              </w:rPr>
              <w:instrText xml:space="preserve"> PAGEREF _Toc72965725 \h </w:instrText>
            </w:r>
            <w:r>
              <w:rPr>
                <w:noProof/>
                <w:webHidden/>
              </w:rPr>
            </w:r>
          </w:ins>
          <w:r>
            <w:rPr>
              <w:noProof/>
              <w:webHidden/>
            </w:rPr>
            <w:fldChar w:fldCharType="separate"/>
          </w:r>
          <w:ins w:id="41" w:author="REBECA" w:date="2021-05-26T23:54:00Z">
            <w:r>
              <w:rPr>
                <w:noProof/>
                <w:webHidden/>
              </w:rPr>
              <w:t>38</w:t>
            </w:r>
            <w:r>
              <w:rPr>
                <w:noProof/>
                <w:webHidden/>
              </w:rPr>
              <w:fldChar w:fldCharType="end"/>
            </w:r>
            <w:r w:rsidRPr="00D74102">
              <w:rPr>
                <w:rStyle w:val="Hipervnculo"/>
                <w:noProof/>
              </w:rPr>
              <w:fldChar w:fldCharType="end"/>
            </w:r>
          </w:ins>
        </w:p>
        <w:p w14:paraId="5DAE724B" w14:textId="7D6E5654" w:rsidR="00ED6C6F" w:rsidRDefault="00ED6C6F">
          <w:pPr>
            <w:pStyle w:val="TDC3"/>
            <w:tabs>
              <w:tab w:val="left" w:pos="1100"/>
              <w:tab w:val="right" w:leader="dot" w:pos="8494"/>
            </w:tabs>
            <w:rPr>
              <w:ins w:id="42" w:author="REBECA" w:date="2021-05-26T23:54:00Z"/>
              <w:noProof/>
              <w:color w:val="auto"/>
              <w:sz w:val="22"/>
              <w:szCs w:val="22"/>
              <w:lang w:val="es-ES" w:eastAsia="es-ES" w:bidi="ar-SA"/>
            </w:rPr>
          </w:pPr>
          <w:ins w:id="43"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"_Toc72965726"</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3.1.9</w:t>
            </w:r>
            <w:r>
              <w:rPr>
                <w:noProof/>
                <w:color w:val="auto"/>
                <w:sz w:val="22"/>
                <w:szCs w:val="22"/>
                <w:lang w:val="es-ES" w:eastAsia="es-ES" w:bidi="ar-SA"/>
              </w:rPr>
              <w:tab/>
            </w:r>
            <w:r w:rsidRPr="00D74102">
              <w:rPr>
                <w:rStyle w:val="Hipervnculo"/>
                <w:noProof/>
                <w:lang w:val="es-ES"/>
              </w:rPr>
              <w:t>EXTRACCIÓN DE DATOS WEB Y CÁLCULO DE BETAS</w:t>
            </w:r>
            <w:r>
              <w:rPr>
                <w:noProof/>
                <w:webHidden/>
              </w:rPr>
              <w:tab/>
            </w:r>
            <w:r>
              <w:rPr>
                <w:noProof/>
                <w:webHidden/>
              </w:rPr>
              <w:fldChar w:fldCharType="begin"/>
            </w:r>
            <w:r>
              <w:rPr>
                <w:noProof/>
                <w:webHidden/>
              </w:rPr>
              <w:instrText xml:space="preserve"> PAGEREF _Toc72965726 \h </w:instrText>
            </w:r>
            <w:r>
              <w:rPr>
                <w:noProof/>
                <w:webHidden/>
              </w:rPr>
            </w:r>
          </w:ins>
          <w:r>
            <w:rPr>
              <w:noProof/>
              <w:webHidden/>
            </w:rPr>
            <w:fldChar w:fldCharType="separate"/>
          </w:r>
          <w:ins w:id="44" w:author="REBECA" w:date="2021-05-26T23:54:00Z">
            <w:r>
              <w:rPr>
                <w:noProof/>
                <w:webHidden/>
              </w:rPr>
              <w:t>43</w:t>
            </w:r>
            <w:r>
              <w:rPr>
                <w:noProof/>
                <w:webHidden/>
              </w:rPr>
              <w:fldChar w:fldCharType="end"/>
            </w:r>
            <w:r w:rsidRPr="00D74102">
              <w:rPr>
                <w:rStyle w:val="Hipervnculo"/>
                <w:noProof/>
              </w:rPr>
              <w:fldChar w:fldCharType="end"/>
            </w:r>
          </w:ins>
        </w:p>
        <w:p w14:paraId="08638309" w14:textId="5BDAFF1E" w:rsidR="00ED6C6F" w:rsidRDefault="00ED6C6F">
          <w:pPr>
            <w:pStyle w:val="TDC3"/>
            <w:tabs>
              <w:tab w:val="left" w:pos="1320"/>
              <w:tab w:val="right" w:leader="dot" w:pos="8494"/>
            </w:tabs>
            <w:rPr>
              <w:ins w:id="45" w:author="REBECA" w:date="2021-05-26T23:54:00Z"/>
              <w:noProof/>
              <w:color w:val="auto"/>
              <w:sz w:val="22"/>
              <w:szCs w:val="22"/>
              <w:lang w:val="es-ES" w:eastAsia="es-ES" w:bidi="ar-SA"/>
            </w:rPr>
          </w:pPr>
          <w:ins w:id="46"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"_Toc72965727"</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3.1.10</w:t>
            </w:r>
            <w:r>
              <w:rPr>
                <w:noProof/>
                <w:color w:val="auto"/>
                <w:sz w:val="22"/>
                <w:szCs w:val="22"/>
                <w:lang w:val="es-ES" w:eastAsia="es-ES" w:bidi="ar-SA"/>
              </w:rPr>
              <w:tab/>
            </w:r>
            <w:r w:rsidRPr="00D74102">
              <w:rPr>
                <w:rStyle w:val="Hipervnculo"/>
                <w:noProof/>
                <w:lang w:val="es-ES"/>
              </w:rPr>
              <w:t>AUTOMATIZACIÓN DE INFORMES.</w:t>
            </w:r>
            <w:r>
              <w:rPr>
                <w:noProof/>
                <w:webHidden/>
              </w:rPr>
              <w:tab/>
            </w:r>
            <w:r>
              <w:rPr>
                <w:noProof/>
                <w:webHidden/>
              </w:rPr>
              <w:fldChar w:fldCharType="begin"/>
            </w:r>
            <w:r>
              <w:rPr>
                <w:noProof/>
                <w:webHidden/>
              </w:rPr>
              <w:instrText xml:space="preserve"> PAGEREF _Toc72965727 \h </w:instrText>
            </w:r>
            <w:r>
              <w:rPr>
                <w:noProof/>
                <w:webHidden/>
              </w:rPr>
            </w:r>
          </w:ins>
          <w:r>
            <w:rPr>
              <w:noProof/>
              <w:webHidden/>
            </w:rPr>
            <w:fldChar w:fldCharType="separate"/>
          </w:r>
          <w:ins w:id="47" w:author="REBECA" w:date="2021-05-26T23:54:00Z">
            <w:r>
              <w:rPr>
                <w:noProof/>
                <w:webHidden/>
              </w:rPr>
              <w:t>45</w:t>
            </w:r>
            <w:r>
              <w:rPr>
                <w:noProof/>
                <w:webHidden/>
              </w:rPr>
              <w:fldChar w:fldCharType="end"/>
            </w:r>
            <w:r w:rsidRPr="00D74102">
              <w:rPr>
                <w:rStyle w:val="Hipervnculo"/>
                <w:noProof/>
              </w:rPr>
              <w:fldChar w:fldCharType="end"/>
            </w:r>
          </w:ins>
        </w:p>
        <w:p w14:paraId="6CA6B74D" w14:textId="372CDC3E" w:rsidR="00ED6C6F" w:rsidRDefault="00ED6C6F">
          <w:pPr>
            <w:pStyle w:val="TDC1"/>
            <w:tabs>
              <w:tab w:val="left" w:pos="400"/>
              <w:tab w:val="right" w:leader="dot" w:pos="8494"/>
            </w:tabs>
            <w:rPr>
              <w:ins w:id="48" w:author="REBECA" w:date="2021-05-26T23:54:00Z"/>
              <w:noProof/>
              <w:color w:val="auto"/>
              <w:sz w:val="22"/>
              <w:szCs w:val="22"/>
              <w:lang w:val="es-ES" w:eastAsia="es-ES" w:bidi="ar-SA"/>
            </w:rPr>
          </w:pPr>
          <w:ins w:id="49"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"_Toc72965728"</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4</w:t>
            </w:r>
            <w:r>
              <w:rPr>
                <w:noProof/>
                <w:color w:val="auto"/>
                <w:sz w:val="22"/>
                <w:szCs w:val="22"/>
                <w:lang w:val="es-ES" w:eastAsia="es-ES" w:bidi="ar-SA"/>
              </w:rPr>
              <w:tab/>
            </w:r>
            <w:r w:rsidRPr="00D74102">
              <w:rPr>
                <w:rStyle w:val="Hipervnculo"/>
                <w:noProof/>
                <w:lang w:val="es-ES"/>
              </w:rPr>
              <w:t>CONCLUSIONES</w:t>
            </w:r>
            <w:r>
              <w:rPr>
                <w:noProof/>
                <w:webHidden/>
              </w:rPr>
              <w:tab/>
            </w:r>
            <w:r>
              <w:rPr>
                <w:noProof/>
                <w:webHidden/>
              </w:rPr>
              <w:fldChar w:fldCharType="begin"/>
            </w:r>
            <w:r>
              <w:rPr>
                <w:noProof/>
                <w:webHidden/>
              </w:rPr>
              <w:instrText xml:space="preserve"> PAGEREF _Toc72965728 \h </w:instrText>
            </w:r>
            <w:r>
              <w:rPr>
                <w:noProof/>
                <w:webHidden/>
              </w:rPr>
            </w:r>
          </w:ins>
          <w:r>
            <w:rPr>
              <w:noProof/>
              <w:webHidden/>
            </w:rPr>
            <w:fldChar w:fldCharType="separate"/>
          </w:r>
          <w:ins w:id="50" w:author="REBECA" w:date="2021-05-26T23:54:00Z">
            <w:r>
              <w:rPr>
                <w:noProof/>
                <w:webHidden/>
              </w:rPr>
              <w:t>47</w:t>
            </w:r>
            <w:r>
              <w:rPr>
                <w:noProof/>
                <w:webHidden/>
              </w:rPr>
              <w:fldChar w:fldCharType="end"/>
            </w:r>
            <w:r w:rsidRPr="00D74102">
              <w:rPr>
                <w:rStyle w:val="Hipervnculo"/>
                <w:noProof/>
              </w:rPr>
              <w:fldChar w:fldCharType="end"/>
            </w:r>
          </w:ins>
        </w:p>
        <w:p w14:paraId="52D2E64E" w14:textId="62CA3EBF" w:rsidR="00ED6C6F" w:rsidRDefault="00ED6C6F">
          <w:pPr>
            <w:pStyle w:val="TDC1"/>
            <w:tabs>
              <w:tab w:val="left" w:pos="400"/>
              <w:tab w:val="right" w:leader="dot" w:pos="8494"/>
            </w:tabs>
            <w:rPr>
              <w:ins w:id="51" w:author="REBECA" w:date="2021-05-26T23:54:00Z"/>
              <w:noProof/>
              <w:color w:val="auto"/>
              <w:sz w:val="22"/>
              <w:szCs w:val="22"/>
              <w:lang w:val="es-ES" w:eastAsia="es-ES" w:bidi="ar-SA"/>
            </w:rPr>
          </w:pPr>
          <w:ins w:id="52"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"_Toc72965730"</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w:t>
            </w:r>
            <w:r>
              <w:rPr>
                <w:noProof/>
                <w:color w:val="auto"/>
                <w:sz w:val="22"/>
                <w:szCs w:val="22"/>
                <w:lang w:val="es-ES" w:eastAsia="es-ES" w:bidi="ar-SA"/>
              </w:rPr>
              <w:tab/>
            </w:r>
            <w:r w:rsidRPr="00D74102">
              <w:rPr>
                <w:rStyle w:val="Hipervnculo"/>
                <w:noProof/>
                <w:lang w:val="es-ES"/>
              </w:rPr>
              <w:t>ANEXOS</w:t>
            </w:r>
            <w:r>
              <w:rPr>
                <w:noProof/>
                <w:webHidden/>
              </w:rPr>
              <w:tab/>
            </w:r>
            <w:r>
              <w:rPr>
                <w:noProof/>
                <w:webHidden/>
              </w:rPr>
              <w:fldChar w:fldCharType="begin"/>
            </w:r>
            <w:r>
              <w:rPr>
                <w:noProof/>
                <w:webHidden/>
              </w:rPr>
              <w:instrText xml:space="preserve"> PAGEREF _Toc72965730 \h </w:instrText>
            </w:r>
            <w:r>
              <w:rPr>
                <w:noProof/>
                <w:webHidden/>
              </w:rPr>
            </w:r>
          </w:ins>
          <w:r>
            <w:rPr>
              <w:noProof/>
              <w:webHidden/>
            </w:rPr>
            <w:fldChar w:fldCharType="separate"/>
          </w:r>
          <w:ins w:id="53" w:author="REBECA" w:date="2021-05-26T23:54:00Z">
            <w:r>
              <w:rPr>
                <w:noProof/>
                <w:webHidden/>
              </w:rPr>
              <w:t>47</w:t>
            </w:r>
            <w:r>
              <w:rPr>
                <w:noProof/>
                <w:webHidden/>
              </w:rPr>
              <w:fldChar w:fldCharType="end"/>
            </w:r>
            <w:r w:rsidRPr="00D74102">
              <w:rPr>
                <w:rStyle w:val="Hipervnculo"/>
                <w:noProof/>
              </w:rPr>
              <w:fldChar w:fldCharType="end"/>
            </w:r>
          </w:ins>
        </w:p>
        <w:p w14:paraId="7FDA1660" w14:textId="70D16182" w:rsidR="00ED6C6F" w:rsidRDefault="00ED6C6F">
          <w:pPr>
            <w:pStyle w:val="TDC3"/>
            <w:tabs>
              <w:tab w:val="left" w:pos="1100"/>
              <w:tab w:val="right" w:leader="dot" w:pos="8494"/>
            </w:tabs>
            <w:rPr>
              <w:ins w:id="54" w:author="REBECA" w:date="2021-05-26T23:54:00Z"/>
              <w:noProof/>
              <w:color w:val="auto"/>
              <w:sz w:val="22"/>
              <w:szCs w:val="22"/>
              <w:lang w:val="es-ES" w:eastAsia="es-ES" w:bidi="ar-SA"/>
            </w:rPr>
          </w:pPr>
          <w:ins w:id="55"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"_Toc72965731"</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5.1.1</w:t>
            </w:r>
            <w:r>
              <w:rPr>
                <w:noProof/>
                <w:color w:val="auto"/>
                <w:sz w:val="22"/>
                <w:szCs w:val="22"/>
                <w:lang w:val="es-ES" w:eastAsia="es-ES" w:bidi="ar-SA"/>
              </w:rPr>
              <w:tab/>
            </w:r>
            <w:r w:rsidRPr="00D74102">
              <w:rPr>
                <w:rStyle w:val="Hipervnculo"/>
                <w:noProof/>
                <w:lang w:val="es-ES"/>
              </w:rPr>
              <w:t>interés simple</w:t>
            </w:r>
            <w:r>
              <w:rPr>
                <w:noProof/>
                <w:webHidden/>
              </w:rPr>
              <w:tab/>
            </w:r>
            <w:r>
              <w:rPr>
                <w:noProof/>
                <w:webHidden/>
              </w:rPr>
              <w:fldChar w:fldCharType="begin"/>
            </w:r>
            <w:r>
              <w:rPr>
                <w:noProof/>
                <w:webHidden/>
              </w:rPr>
              <w:instrText xml:space="preserve"> PAGEREF _Toc72965731 \h </w:instrText>
            </w:r>
            <w:r>
              <w:rPr>
                <w:noProof/>
                <w:webHidden/>
              </w:rPr>
            </w:r>
          </w:ins>
          <w:r>
            <w:rPr>
              <w:noProof/>
              <w:webHidden/>
            </w:rPr>
            <w:fldChar w:fldCharType="separate"/>
          </w:r>
          <w:ins w:id="56" w:author="REBECA" w:date="2021-05-26T23:54:00Z">
            <w:r>
              <w:rPr>
                <w:noProof/>
                <w:webHidden/>
              </w:rPr>
              <w:t>48</w:t>
            </w:r>
            <w:r>
              <w:rPr>
                <w:noProof/>
                <w:webHidden/>
              </w:rPr>
              <w:fldChar w:fldCharType="end"/>
            </w:r>
            <w:r w:rsidRPr="00D74102">
              <w:rPr>
                <w:rStyle w:val="Hipervnculo"/>
                <w:noProof/>
              </w:rPr>
              <w:fldChar w:fldCharType="end"/>
            </w:r>
          </w:ins>
        </w:p>
        <w:p w14:paraId="6C994B1F" w14:textId="4FDE0546" w:rsidR="00ED6C6F" w:rsidRDefault="00ED6C6F">
          <w:pPr>
            <w:pStyle w:val="TDC3"/>
            <w:tabs>
              <w:tab w:val="left" w:pos="1100"/>
              <w:tab w:val="right" w:leader="dot" w:pos="8494"/>
            </w:tabs>
            <w:rPr>
              <w:ins w:id="57" w:author="REBECA" w:date="2021-05-26T23:54:00Z"/>
              <w:noProof/>
              <w:color w:val="auto"/>
              <w:sz w:val="22"/>
              <w:szCs w:val="22"/>
              <w:lang w:val="es-ES" w:eastAsia="es-ES" w:bidi="ar-SA"/>
            </w:rPr>
          </w:pPr>
          <w:ins w:id="58"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"_Toc72965732"</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5.1.2</w:t>
            </w:r>
            <w:r>
              <w:rPr>
                <w:noProof/>
                <w:color w:val="auto"/>
                <w:sz w:val="22"/>
                <w:szCs w:val="22"/>
                <w:lang w:val="es-ES" w:eastAsia="es-ES" w:bidi="ar-SA"/>
              </w:rPr>
              <w:tab/>
            </w:r>
            <w:r w:rsidRPr="00D74102">
              <w:rPr>
                <w:rStyle w:val="Hipervnculo"/>
                <w:noProof/>
                <w:lang w:val="es-ES"/>
              </w:rPr>
              <w:t>interés compuesto</w:t>
            </w:r>
            <w:r>
              <w:rPr>
                <w:noProof/>
                <w:webHidden/>
              </w:rPr>
              <w:tab/>
            </w:r>
            <w:r>
              <w:rPr>
                <w:noProof/>
                <w:webHidden/>
              </w:rPr>
              <w:fldChar w:fldCharType="begin"/>
            </w:r>
            <w:r>
              <w:rPr>
                <w:noProof/>
                <w:webHidden/>
              </w:rPr>
              <w:instrText xml:space="preserve"> PAGEREF _Toc72965732 \h </w:instrText>
            </w:r>
            <w:r>
              <w:rPr>
                <w:noProof/>
                <w:webHidden/>
              </w:rPr>
            </w:r>
          </w:ins>
          <w:r>
            <w:rPr>
              <w:noProof/>
              <w:webHidden/>
            </w:rPr>
            <w:fldChar w:fldCharType="separate"/>
          </w:r>
          <w:ins w:id="59" w:author="REBECA" w:date="2021-05-26T23:54:00Z">
            <w:r>
              <w:rPr>
                <w:noProof/>
                <w:webHidden/>
              </w:rPr>
              <w:t>48</w:t>
            </w:r>
            <w:r>
              <w:rPr>
                <w:noProof/>
                <w:webHidden/>
              </w:rPr>
              <w:fldChar w:fldCharType="end"/>
            </w:r>
            <w:r w:rsidRPr="00D74102">
              <w:rPr>
                <w:rStyle w:val="Hipervnculo"/>
                <w:noProof/>
              </w:rPr>
              <w:fldChar w:fldCharType="end"/>
            </w:r>
          </w:ins>
        </w:p>
        <w:p w14:paraId="4FE3D3FB" w14:textId="5FA01A6A" w:rsidR="00ED6C6F" w:rsidRDefault="00ED6C6F">
          <w:pPr>
            <w:pStyle w:val="TDC3"/>
            <w:tabs>
              <w:tab w:val="left" w:pos="1100"/>
              <w:tab w:val="right" w:leader="dot" w:pos="8494"/>
            </w:tabs>
            <w:rPr>
              <w:ins w:id="60" w:author="REBECA" w:date="2021-05-26T23:54:00Z"/>
              <w:noProof/>
              <w:color w:val="auto"/>
              <w:sz w:val="22"/>
              <w:szCs w:val="22"/>
              <w:lang w:val="es-ES" w:eastAsia="es-ES" w:bidi="ar-SA"/>
            </w:rPr>
          </w:pPr>
          <w:ins w:id="61"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"_Toc72965733"</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5.1.3</w:t>
            </w:r>
            <w:r>
              <w:rPr>
                <w:noProof/>
                <w:color w:val="auto"/>
                <w:sz w:val="22"/>
                <w:szCs w:val="22"/>
                <w:lang w:val="es-ES" w:eastAsia="es-ES" w:bidi="ar-SA"/>
              </w:rPr>
              <w:tab/>
            </w:r>
            <w:r w:rsidRPr="00D74102">
              <w:rPr>
                <w:rStyle w:val="Hipervnculo"/>
                <w:noProof/>
                <w:lang w:val="es-ES"/>
              </w:rPr>
              <w:t>Uso de VF, VA, Tasa y Nper</w:t>
            </w:r>
            <w:r>
              <w:rPr>
                <w:noProof/>
                <w:webHidden/>
              </w:rPr>
              <w:tab/>
            </w:r>
            <w:r>
              <w:rPr>
                <w:noProof/>
                <w:webHidden/>
              </w:rPr>
              <w:fldChar w:fldCharType="begin"/>
            </w:r>
            <w:r>
              <w:rPr>
                <w:noProof/>
                <w:webHidden/>
              </w:rPr>
              <w:instrText xml:space="preserve"> PAGEREF _Toc72965733 \h </w:instrText>
            </w:r>
            <w:r>
              <w:rPr>
                <w:noProof/>
                <w:webHidden/>
              </w:rPr>
            </w:r>
          </w:ins>
          <w:r>
            <w:rPr>
              <w:noProof/>
              <w:webHidden/>
            </w:rPr>
            <w:fldChar w:fldCharType="separate"/>
          </w:r>
          <w:ins w:id="62" w:author="REBECA" w:date="2021-05-26T23:54:00Z">
            <w:r>
              <w:rPr>
                <w:noProof/>
                <w:webHidden/>
              </w:rPr>
              <w:t>49</w:t>
            </w:r>
            <w:r>
              <w:rPr>
                <w:noProof/>
                <w:webHidden/>
              </w:rPr>
              <w:fldChar w:fldCharType="end"/>
            </w:r>
            <w:r w:rsidRPr="00D74102">
              <w:rPr>
                <w:rStyle w:val="Hipervnculo"/>
                <w:noProof/>
              </w:rPr>
              <w:fldChar w:fldCharType="end"/>
            </w:r>
          </w:ins>
        </w:p>
        <w:p w14:paraId="7248176D" w14:textId="56E7D804" w:rsidR="00ED6C6F" w:rsidRDefault="00ED6C6F">
          <w:pPr>
            <w:pStyle w:val="TDC3"/>
            <w:tabs>
              <w:tab w:val="left" w:pos="1100"/>
              <w:tab w:val="right" w:leader="dot" w:pos="8494"/>
            </w:tabs>
            <w:rPr>
              <w:ins w:id="63" w:author="REBECA" w:date="2021-05-26T23:54:00Z"/>
              <w:noProof/>
              <w:color w:val="auto"/>
              <w:sz w:val="22"/>
              <w:szCs w:val="22"/>
              <w:lang w:val="es-ES" w:eastAsia="es-ES" w:bidi="ar-SA"/>
            </w:rPr>
          </w:pPr>
          <w:ins w:id="64"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"_Toc72965734"</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5.1.4</w:t>
            </w:r>
            <w:r>
              <w:rPr>
                <w:noProof/>
                <w:color w:val="auto"/>
                <w:sz w:val="22"/>
                <w:szCs w:val="22"/>
                <w:lang w:val="es-ES" w:eastAsia="es-ES" w:bidi="ar-SA"/>
              </w:rPr>
              <w:tab/>
            </w:r>
            <w:r w:rsidRPr="00D74102">
              <w:rPr>
                <w:rStyle w:val="Hipervnculo"/>
                <w:noProof/>
                <w:lang w:val="es-ES"/>
              </w:rPr>
              <w:t>Rentas</w:t>
            </w:r>
            <w:r>
              <w:rPr>
                <w:noProof/>
                <w:webHidden/>
              </w:rPr>
              <w:tab/>
            </w:r>
            <w:r>
              <w:rPr>
                <w:noProof/>
                <w:webHidden/>
              </w:rPr>
              <w:fldChar w:fldCharType="begin"/>
            </w:r>
            <w:r>
              <w:rPr>
                <w:noProof/>
                <w:webHidden/>
              </w:rPr>
              <w:instrText xml:space="preserve"> PAGEREF _Toc72965734 \h </w:instrText>
            </w:r>
            <w:r>
              <w:rPr>
                <w:noProof/>
                <w:webHidden/>
              </w:rPr>
            </w:r>
          </w:ins>
          <w:r>
            <w:rPr>
              <w:noProof/>
              <w:webHidden/>
            </w:rPr>
            <w:fldChar w:fldCharType="separate"/>
          </w:r>
          <w:ins w:id="65" w:author="REBECA" w:date="2021-05-26T23:54:00Z">
            <w:r>
              <w:rPr>
                <w:noProof/>
                <w:webHidden/>
              </w:rPr>
              <w:t>50</w:t>
            </w:r>
            <w:r>
              <w:rPr>
                <w:noProof/>
                <w:webHidden/>
              </w:rPr>
              <w:fldChar w:fldCharType="end"/>
            </w:r>
            <w:r w:rsidRPr="00D74102">
              <w:rPr>
                <w:rStyle w:val="Hipervnculo"/>
                <w:noProof/>
              </w:rPr>
              <w:fldChar w:fldCharType="end"/>
            </w:r>
          </w:ins>
        </w:p>
        <w:p w14:paraId="52B7A93B" w14:textId="0B4FA85F" w:rsidR="00ED6C6F" w:rsidRDefault="00ED6C6F">
          <w:pPr>
            <w:pStyle w:val="TDC3"/>
            <w:tabs>
              <w:tab w:val="left" w:pos="1100"/>
              <w:tab w:val="right" w:leader="dot" w:pos="8494"/>
            </w:tabs>
            <w:rPr>
              <w:ins w:id="66" w:author="REBECA" w:date="2021-05-26T23:54:00Z"/>
              <w:noProof/>
              <w:color w:val="auto"/>
              <w:sz w:val="22"/>
              <w:szCs w:val="22"/>
              <w:lang w:val="es-ES" w:eastAsia="es-ES" w:bidi="ar-SA"/>
            </w:rPr>
          </w:pPr>
          <w:ins w:id="67"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"_Toc72965735"</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5.1.5</w:t>
            </w:r>
            <w:r>
              <w:rPr>
                <w:noProof/>
                <w:color w:val="auto"/>
                <w:sz w:val="22"/>
                <w:szCs w:val="22"/>
                <w:lang w:val="es-ES" w:eastAsia="es-ES" w:bidi="ar-SA"/>
              </w:rPr>
              <w:tab/>
            </w:r>
            <w:r w:rsidRPr="00D74102">
              <w:rPr>
                <w:rStyle w:val="Hipervnculo"/>
                <w:noProof/>
                <w:lang w:val="es-ES"/>
              </w:rPr>
              <w:t>Depósitos</w:t>
            </w:r>
            <w:r>
              <w:rPr>
                <w:noProof/>
                <w:webHidden/>
              </w:rPr>
              <w:tab/>
            </w:r>
            <w:r>
              <w:rPr>
                <w:noProof/>
                <w:webHidden/>
              </w:rPr>
              <w:fldChar w:fldCharType="begin"/>
            </w:r>
            <w:r>
              <w:rPr>
                <w:noProof/>
                <w:webHidden/>
              </w:rPr>
              <w:instrText xml:space="preserve"> PAGEREF _Toc72965735 \h </w:instrText>
            </w:r>
            <w:r>
              <w:rPr>
                <w:noProof/>
                <w:webHidden/>
              </w:rPr>
            </w:r>
          </w:ins>
          <w:r>
            <w:rPr>
              <w:noProof/>
              <w:webHidden/>
            </w:rPr>
            <w:fldChar w:fldCharType="separate"/>
          </w:r>
          <w:ins w:id="68" w:author="REBECA" w:date="2021-05-26T23:54:00Z">
            <w:r>
              <w:rPr>
                <w:noProof/>
                <w:webHidden/>
              </w:rPr>
              <w:t>51</w:t>
            </w:r>
            <w:r>
              <w:rPr>
                <w:noProof/>
                <w:webHidden/>
              </w:rPr>
              <w:fldChar w:fldCharType="end"/>
            </w:r>
            <w:r w:rsidRPr="00D74102">
              <w:rPr>
                <w:rStyle w:val="Hipervnculo"/>
                <w:noProof/>
              </w:rPr>
              <w:fldChar w:fldCharType="end"/>
            </w:r>
          </w:ins>
        </w:p>
        <w:p w14:paraId="6AE4275B" w14:textId="4E5D62E8" w:rsidR="00ED6C6F" w:rsidRDefault="00ED6C6F">
          <w:pPr>
            <w:pStyle w:val="TDC3"/>
            <w:tabs>
              <w:tab w:val="left" w:pos="1100"/>
              <w:tab w:val="right" w:leader="dot" w:pos="8494"/>
            </w:tabs>
            <w:rPr>
              <w:ins w:id="69" w:author="REBECA" w:date="2021-05-26T23:54:00Z"/>
              <w:noProof/>
              <w:color w:val="auto"/>
              <w:sz w:val="22"/>
              <w:szCs w:val="22"/>
              <w:lang w:val="es-ES" w:eastAsia="es-ES" w:bidi="ar-SA"/>
            </w:rPr>
          </w:pPr>
          <w:ins w:id="70"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"_Toc72965736"</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5.1.6</w:t>
            </w:r>
            <w:r>
              <w:rPr>
                <w:noProof/>
                <w:color w:val="auto"/>
                <w:sz w:val="22"/>
                <w:szCs w:val="22"/>
                <w:lang w:val="es-ES" w:eastAsia="es-ES" w:bidi="ar-SA"/>
              </w:rPr>
              <w:tab/>
            </w:r>
            <w:r w:rsidRPr="00D74102">
              <w:rPr>
                <w:rStyle w:val="Hipervnculo"/>
                <w:noProof/>
                <w:lang w:val="es-ES"/>
              </w:rPr>
              <w:t>VAN &amp; TIR</w:t>
            </w:r>
            <w:r>
              <w:rPr>
                <w:noProof/>
                <w:webHidden/>
              </w:rPr>
              <w:tab/>
            </w:r>
            <w:r>
              <w:rPr>
                <w:noProof/>
                <w:webHidden/>
              </w:rPr>
              <w:fldChar w:fldCharType="begin"/>
            </w:r>
            <w:r>
              <w:rPr>
                <w:noProof/>
                <w:webHidden/>
              </w:rPr>
              <w:instrText xml:space="preserve"> PAGEREF _Toc72965736 \h </w:instrText>
            </w:r>
            <w:r>
              <w:rPr>
                <w:noProof/>
                <w:webHidden/>
              </w:rPr>
            </w:r>
          </w:ins>
          <w:r>
            <w:rPr>
              <w:noProof/>
              <w:webHidden/>
            </w:rPr>
            <w:fldChar w:fldCharType="separate"/>
          </w:r>
          <w:ins w:id="71" w:author="REBECA" w:date="2021-05-26T23:54:00Z">
            <w:r>
              <w:rPr>
                <w:noProof/>
                <w:webHidden/>
              </w:rPr>
              <w:t>51</w:t>
            </w:r>
            <w:r>
              <w:rPr>
                <w:noProof/>
                <w:webHidden/>
              </w:rPr>
              <w:fldChar w:fldCharType="end"/>
            </w:r>
            <w:r w:rsidRPr="00D74102">
              <w:rPr>
                <w:rStyle w:val="Hipervnculo"/>
                <w:noProof/>
              </w:rPr>
              <w:fldChar w:fldCharType="end"/>
            </w:r>
          </w:ins>
        </w:p>
        <w:p w14:paraId="4DC6AF9D" w14:textId="2F749884" w:rsidR="00ED6C6F" w:rsidRDefault="00ED6C6F">
          <w:pPr>
            <w:pStyle w:val="TDC3"/>
            <w:tabs>
              <w:tab w:val="left" w:pos="1100"/>
              <w:tab w:val="right" w:leader="dot" w:pos="8494"/>
            </w:tabs>
            <w:rPr>
              <w:ins w:id="72" w:author="REBECA" w:date="2021-05-26T23:54:00Z"/>
              <w:noProof/>
              <w:color w:val="auto"/>
              <w:sz w:val="22"/>
              <w:szCs w:val="22"/>
              <w:lang w:val="es-ES" w:eastAsia="es-ES" w:bidi="ar-SA"/>
            </w:rPr>
          </w:pPr>
          <w:ins w:id="73"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"_Toc72965737"</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5.1.7</w:t>
            </w:r>
            <w:r>
              <w:rPr>
                <w:noProof/>
                <w:color w:val="auto"/>
                <w:sz w:val="22"/>
                <w:szCs w:val="22"/>
                <w:lang w:val="es-ES" w:eastAsia="es-ES" w:bidi="ar-SA"/>
              </w:rPr>
              <w:tab/>
            </w:r>
            <w:r w:rsidRPr="00D74102">
              <w:rPr>
                <w:rStyle w:val="Hipervnculo"/>
                <w:noProof/>
                <w:lang w:val="es-ES"/>
              </w:rPr>
              <w:t>Letras de cambio, letras del tesoro y bonos.</w:t>
            </w:r>
            <w:r>
              <w:rPr>
                <w:noProof/>
                <w:webHidden/>
              </w:rPr>
              <w:tab/>
            </w:r>
            <w:r>
              <w:rPr>
                <w:noProof/>
                <w:webHidden/>
              </w:rPr>
              <w:fldChar w:fldCharType="begin"/>
            </w:r>
            <w:r>
              <w:rPr>
                <w:noProof/>
                <w:webHidden/>
              </w:rPr>
              <w:instrText xml:space="preserve"> PAGEREF _Toc72965737 \h </w:instrText>
            </w:r>
            <w:r>
              <w:rPr>
                <w:noProof/>
                <w:webHidden/>
              </w:rPr>
            </w:r>
          </w:ins>
          <w:r>
            <w:rPr>
              <w:noProof/>
              <w:webHidden/>
            </w:rPr>
            <w:fldChar w:fldCharType="separate"/>
          </w:r>
          <w:ins w:id="74" w:author="REBECA" w:date="2021-05-26T23:54:00Z">
            <w:r>
              <w:rPr>
                <w:noProof/>
                <w:webHidden/>
              </w:rPr>
              <w:t>54</w:t>
            </w:r>
            <w:r>
              <w:rPr>
                <w:noProof/>
                <w:webHidden/>
              </w:rPr>
              <w:fldChar w:fldCharType="end"/>
            </w:r>
            <w:r w:rsidRPr="00D74102">
              <w:rPr>
                <w:rStyle w:val="Hipervnculo"/>
                <w:noProof/>
              </w:rPr>
              <w:fldChar w:fldCharType="end"/>
            </w:r>
          </w:ins>
        </w:p>
        <w:p w14:paraId="5A4C070E" w14:textId="55FA7FE9" w:rsidR="00ED6C6F" w:rsidRDefault="00ED6C6F">
          <w:pPr>
            <w:pStyle w:val="TDC3"/>
            <w:tabs>
              <w:tab w:val="left" w:pos="1100"/>
              <w:tab w:val="right" w:leader="dot" w:pos="8494"/>
            </w:tabs>
            <w:rPr>
              <w:ins w:id="75" w:author="REBECA" w:date="2021-05-26T23:54:00Z"/>
              <w:noProof/>
              <w:color w:val="auto"/>
              <w:sz w:val="22"/>
              <w:szCs w:val="22"/>
              <w:lang w:val="es-ES" w:eastAsia="es-ES" w:bidi="ar-SA"/>
            </w:rPr>
          </w:pPr>
          <w:ins w:id="76"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"_Toc72965738"</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5.1.8</w:t>
            </w:r>
            <w:r>
              <w:rPr>
                <w:noProof/>
                <w:color w:val="auto"/>
                <w:sz w:val="22"/>
                <w:szCs w:val="22"/>
                <w:lang w:val="es-ES" w:eastAsia="es-ES" w:bidi="ar-SA"/>
              </w:rPr>
              <w:tab/>
            </w:r>
            <w:r w:rsidRPr="00D74102">
              <w:rPr>
                <w:rStyle w:val="Hipervnculo"/>
                <w:noProof/>
                <w:lang w:val="es-ES"/>
              </w:rPr>
              <w:t>Préstamos</w:t>
            </w:r>
            <w:r>
              <w:rPr>
                <w:noProof/>
                <w:webHidden/>
              </w:rPr>
              <w:tab/>
            </w:r>
            <w:r>
              <w:rPr>
                <w:noProof/>
                <w:webHidden/>
              </w:rPr>
              <w:fldChar w:fldCharType="begin"/>
            </w:r>
            <w:r>
              <w:rPr>
                <w:noProof/>
                <w:webHidden/>
              </w:rPr>
              <w:instrText xml:space="preserve"> PAGEREF _Toc72965738 \h </w:instrText>
            </w:r>
            <w:r>
              <w:rPr>
                <w:noProof/>
                <w:webHidden/>
              </w:rPr>
            </w:r>
          </w:ins>
          <w:r>
            <w:rPr>
              <w:noProof/>
              <w:webHidden/>
            </w:rPr>
            <w:fldChar w:fldCharType="separate"/>
          </w:r>
          <w:ins w:id="77" w:author="REBECA" w:date="2021-05-26T23:54:00Z">
            <w:r>
              <w:rPr>
                <w:noProof/>
                <w:webHidden/>
              </w:rPr>
              <w:t>54</w:t>
            </w:r>
            <w:r>
              <w:rPr>
                <w:noProof/>
                <w:webHidden/>
              </w:rPr>
              <w:fldChar w:fldCharType="end"/>
            </w:r>
            <w:r w:rsidRPr="00D74102">
              <w:rPr>
                <w:rStyle w:val="Hipervnculo"/>
                <w:noProof/>
              </w:rPr>
              <w:fldChar w:fldCharType="end"/>
            </w:r>
          </w:ins>
        </w:p>
        <w:p w14:paraId="31B788F1" w14:textId="7AF49162" w:rsidR="00ED6C6F" w:rsidRDefault="00ED6C6F">
          <w:pPr>
            <w:pStyle w:val="TDC3"/>
            <w:tabs>
              <w:tab w:val="left" w:pos="1100"/>
              <w:tab w:val="right" w:leader="dot" w:pos="8494"/>
            </w:tabs>
            <w:rPr>
              <w:ins w:id="78" w:author="REBECA" w:date="2021-05-26T23:54:00Z"/>
              <w:noProof/>
              <w:color w:val="auto"/>
              <w:sz w:val="22"/>
              <w:szCs w:val="22"/>
              <w:lang w:val="es-ES" w:eastAsia="es-ES" w:bidi="ar-SA"/>
            </w:rPr>
          </w:pPr>
          <w:ins w:id="79"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"_Toc72965739"</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5.1.9</w:t>
            </w:r>
            <w:r>
              <w:rPr>
                <w:noProof/>
                <w:color w:val="auto"/>
                <w:sz w:val="22"/>
                <w:szCs w:val="22"/>
                <w:lang w:val="es-ES" w:eastAsia="es-ES" w:bidi="ar-SA"/>
              </w:rPr>
              <w:tab/>
            </w:r>
            <w:r w:rsidRPr="00D74102">
              <w:rPr>
                <w:rStyle w:val="Hipervnculo"/>
                <w:noProof/>
                <w:lang w:val="es-ES"/>
              </w:rPr>
              <w:t>Beta de compañías</w:t>
            </w:r>
            <w:r>
              <w:rPr>
                <w:noProof/>
                <w:webHidden/>
              </w:rPr>
              <w:tab/>
            </w:r>
            <w:r>
              <w:rPr>
                <w:noProof/>
                <w:webHidden/>
              </w:rPr>
              <w:fldChar w:fldCharType="begin"/>
            </w:r>
            <w:r>
              <w:rPr>
                <w:noProof/>
                <w:webHidden/>
              </w:rPr>
              <w:instrText xml:space="preserve"> PAGEREF _Toc72965739 \h </w:instrText>
            </w:r>
            <w:r>
              <w:rPr>
                <w:noProof/>
                <w:webHidden/>
              </w:rPr>
            </w:r>
          </w:ins>
          <w:r>
            <w:rPr>
              <w:noProof/>
              <w:webHidden/>
            </w:rPr>
            <w:fldChar w:fldCharType="separate"/>
          </w:r>
          <w:ins w:id="80" w:author="REBECA" w:date="2021-05-26T23:54:00Z">
            <w:r>
              <w:rPr>
                <w:noProof/>
                <w:webHidden/>
              </w:rPr>
              <w:t>55</w:t>
            </w:r>
            <w:r>
              <w:rPr>
                <w:noProof/>
                <w:webHidden/>
              </w:rPr>
              <w:fldChar w:fldCharType="end"/>
            </w:r>
            <w:r w:rsidRPr="00D74102">
              <w:rPr>
                <w:rStyle w:val="Hipervnculo"/>
                <w:noProof/>
              </w:rPr>
              <w:fldChar w:fldCharType="end"/>
            </w:r>
          </w:ins>
        </w:p>
        <w:p w14:paraId="690D4BC2" w14:textId="6382992C" w:rsidR="00ED6C6F" w:rsidRDefault="00ED6C6F">
          <w:pPr>
            <w:pStyle w:val="TDC3"/>
            <w:tabs>
              <w:tab w:val="left" w:pos="1320"/>
              <w:tab w:val="right" w:leader="dot" w:pos="8494"/>
            </w:tabs>
            <w:rPr>
              <w:ins w:id="81" w:author="REBECA" w:date="2021-05-26T23:54:00Z"/>
              <w:noProof/>
              <w:color w:val="auto"/>
              <w:sz w:val="22"/>
              <w:szCs w:val="22"/>
              <w:lang w:val="es-ES" w:eastAsia="es-ES" w:bidi="ar-SA"/>
            </w:rPr>
          </w:pPr>
          <w:ins w:id="82"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"_Toc72965740"</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lang w:val="es-ES"/>
              </w:rPr>
              <w:t>5.1.10</w:t>
            </w:r>
            <w:r>
              <w:rPr>
                <w:noProof/>
                <w:color w:val="auto"/>
                <w:sz w:val="22"/>
                <w:szCs w:val="22"/>
                <w:lang w:val="es-ES" w:eastAsia="es-ES" w:bidi="ar-SA"/>
              </w:rPr>
              <w:tab/>
            </w:r>
            <w:r w:rsidRPr="00D74102">
              <w:rPr>
                <w:rStyle w:val="Hipervnculo"/>
                <w:noProof/>
                <w:lang w:val="es-ES"/>
              </w:rPr>
              <w:t>Automatización de informes</w:t>
            </w:r>
            <w:r>
              <w:rPr>
                <w:noProof/>
                <w:webHidden/>
              </w:rPr>
              <w:tab/>
            </w:r>
            <w:r>
              <w:rPr>
                <w:noProof/>
                <w:webHidden/>
              </w:rPr>
              <w:fldChar w:fldCharType="begin"/>
            </w:r>
            <w:r>
              <w:rPr>
                <w:noProof/>
                <w:webHidden/>
              </w:rPr>
              <w:instrText xml:space="preserve"> PAGEREF _Toc72965740 \h </w:instrText>
            </w:r>
            <w:r>
              <w:rPr>
                <w:noProof/>
                <w:webHidden/>
              </w:rPr>
            </w:r>
          </w:ins>
          <w:r>
            <w:rPr>
              <w:noProof/>
              <w:webHidden/>
            </w:rPr>
            <w:fldChar w:fldCharType="separate"/>
          </w:r>
          <w:ins w:id="83" w:author="REBECA" w:date="2021-05-26T23:54:00Z">
            <w:r>
              <w:rPr>
                <w:noProof/>
                <w:webHidden/>
              </w:rPr>
              <w:t>56</w:t>
            </w:r>
            <w:r>
              <w:rPr>
                <w:noProof/>
                <w:webHidden/>
              </w:rPr>
              <w:fldChar w:fldCharType="end"/>
            </w:r>
            <w:r w:rsidRPr="00D74102">
              <w:rPr>
                <w:rStyle w:val="Hipervnculo"/>
                <w:noProof/>
              </w:rPr>
              <w:fldChar w:fldCharType="end"/>
            </w:r>
          </w:ins>
        </w:p>
        <w:p w14:paraId="3E2032E2" w14:textId="1D98BE3B" w:rsidR="00ED6C6F" w:rsidRDefault="00ED6C6F">
          <w:pPr>
            <w:pStyle w:val="TDC1"/>
            <w:tabs>
              <w:tab w:val="left" w:pos="400"/>
              <w:tab w:val="right" w:leader="dot" w:pos="8494"/>
            </w:tabs>
            <w:rPr>
              <w:ins w:id="84" w:author="REBECA" w:date="2021-05-26T23:54:00Z"/>
              <w:noProof/>
              <w:color w:val="auto"/>
              <w:sz w:val="22"/>
              <w:szCs w:val="22"/>
              <w:lang w:val="es-ES" w:eastAsia="es-ES" w:bidi="ar-SA"/>
            </w:rPr>
          </w:pPr>
          <w:ins w:id="85"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"_Toc72965741"</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rPr>
              <w:t>6</w:t>
            </w:r>
            <w:r>
              <w:rPr>
                <w:noProof/>
                <w:color w:val="auto"/>
                <w:sz w:val="22"/>
                <w:szCs w:val="22"/>
                <w:lang w:val="es-ES" w:eastAsia="es-ES" w:bidi="ar-SA"/>
              </w:rPr>
              <w:tab/>
            </w:r>
            <w:r w:rsidRPr="00D74102">
              <w:rPr>
                <w:rStyle w:val="Hipervnculo"/>
                <w:noProof/>
              </w:rPr>
              <w:t>1. Características del Ibex35</w:t>
            </w:r>
            <w:r>
              <w:rPr>
                <w:noProof/>
                <w:webHidden/>
              </w:rPr>
              <w:tab/>
            </w:r>
            <w:r>
              <w:rPr>
                <w:noProof/>
                <w:webHidden/>
              </w:rPr>
              <w:fldChar w:fldCharType="begin"/>
            </w:r>
            <w:r>
              <w:rPr>
                <w:noProof/>
                <w:webHidden/>
              </w:rPr>
              <w:instrText xml:space="preserve"> PAGEREF _Toc72965741 \h </w:instrText>
            </w:r>
            <w:r>
              <w:rPr>
                <w:noProof/>
                <w:webHidden/>
              </w:rPr>
            </w:r>
          </w:ins>
          <w:r>
            <w:rPr>
              <w:noProof/>
              <w:webHidden/>
            </w:rPr>
            <w:fldChar w:fldCharType="separate"/>
          </w:r>
          <w:ins w:id="86" w:author="REBECA" w:date="2021-05-26T23:54:00Z">
            <w:r>
              <w:rPr>
                <w:noProof/>
                <w:webHidden/>
              </w:rPr>
              <w:t>58</w:t>
            </w:r>
            <w:r>
              <w:rPr>
                <w:noProof/>
                <w:webHidden/>
              </w:rPr>
              <w:fldChar w:fldCharType="end"/>
            </w:r>
            <w:r w:rsidRPr="00D74102">
              <w:rPr>
                <w:rStyle w:val="Hipervnculo"/>
                <w:noProof/>
              </w:rPr>
              <w:fldChar w:fldCharType="end"/>
            </w:r>
          </w:ins>
        </w:p>
        <w:p w14:paraId="744CE708" w14:textId="75069DB7" w:rsidR="00ED6C6F" w:rsidRDefault="00ED6C6F">
          <w:pPr>
            <w:pStyle w:val="TDC1"/>
            <w:tabs>
              <w:tab w:val="left" w:pos="400"/>
              <w:tab w:val="right" w:leader="dot" w:pos="8494"/>
            </w:tabs>
            <w:rPr>
              <w:ins w:id="87" w:author="REBECA" w:date="2021-05-26T23:54:00Z"/>
              <w:noProof/>
              <w:color w:val="auto"/>
              <w:sz w:val="22"/>
              <w:szCs w:val="22"/>
              <w:lang w:val="es-ES" w:eastAsia="es-ES" w:bidi="ar-SA"/>
            </w:rPr>
          </w:pPr>
          <w:ins w:id="88"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"_Toc72965742"</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rPr>
              <w:t>7</w:t>
            </w:r>
            <w:r>
              <w:rPr>
                <w:noProof/>
                <w:color w:val="auto"/>
                <w:sz w:val="22"/>
                <w:szCs w:val="22"/>
                <w:lang w:val="es-ES" w:eastAsia="es-ES" w:bidi="ar-SA"/>
              </w:rPr>
              <w:tab/>
            </w:r>
            <w:r w:rsidRPr="00D74102">
              <w:rPr>
                <w:rStyle w:val="Hipervnculo"/>
                <w:noProof/>
                <w:lang w:val="es-ES"/>
              </w:rPr>
              <w:t>Referencias</w:t>
            </w:r>
            <w:r>
              <w:rPr>
                <w:noProof/>
                <w:webHidden/>
              </w:rPr>
              <w:tab/>
            </w:r>
            <w:r>
              <w:rPr>
                <w:noProof/>
                <w:webHidden/>
              </w:rPr>
              <w:fldChar w:fldCharType="begin"/>
            </w:r>
            <w:r>
              <w:rPr>
                <w:noProof/>
                <w:webHidden/>
              </w:rPr>
              <w:instrText xml:space="preserve"> PAGEREF _Toc72965742 \h </w:instrText>
            </w:r>
            <w:r>
              <w:rPr>
                <w:noProof/>
                <w:webHidden/>
              </w:rPr>
            </w:r>
          </w:ins>
          <w:r>
            <w:rPr>
              <w:noProof/>
              <w:webHidden/>
            </w:rPr>
            <w:fldChar w:fldCharType="separate"/>
          </w:r>
          <w:ins w:id="89" w:author="REBECA" w:date="2021-05-26T23:54:00Z">
            <w:r>
              <w:rPr>
                <w:noProof/>
                <w:webHidden/>
              </w:rPr>
              <w:t>59</w:t>
            </w:r>
            <w:r>
              <w:rPr>
                <w:noProof/>
                <w:webHidden/>
              </w:rPr>
              <w:fldChar w:fldCharType="end"/>
            </w:r>
            <w:r w:rsidRPr="00D74102">
              <w:rPr>
                <w:rStyle w:val="Hipervnculo"/>
                <w:noProof/>
              </w:rPr>
              <w:fldChar w:fldCharType="end"/>
            </w:r>
          </w:ins>
        </w:p>
        <w:p w14:paraId="4548236E" w14:textId="3430CDEF" w:rsidR="00ED6C6F" w:rsidRDefault="00ED6C6F">
          <w:pPr>
            <w:pStyle w:val="TDC1"/>
            <w:tabs>
              <w:tab w:val="left" w:pos="400"/>
              <w:tab w:val="right" w:leader="dot" w:pos="8494"/>
            </w:tabs>
            <w:rPr>
              <w:ins w:id="90" w:author="REBECA" w:date="2021-05-26T23:54:00Z"/>
              <w:noProof/>
              <w:color w:val="auto"/>
              <w:sz w:val="22"/>
              <w:szCs w:val="22"/>
              <w:lang w:val="es-ES" w:eastAsia="es-ES" w:bidi="ar-SA"/>
            </w:rPr>
          </w:pPr>
          <w:ins w:id="91" w:author="REBECA" w:date="2021-05-26T23:54:00Z">
            <w:r w:rsidRPr="00D74102">
              <w:rPr>
                <w:rStyle w:val="Hipervnculo"/>
                <w:noProof/>
              </w:rPr>
              <w:fldChar w:fldCharType="begin"/>
            </w:r>
            <w:r w:rsidRPr="00D74102">
              <w:rPr>
                <w:rStyle w:val="Hipervnculo"/>
                <w:noProof/>
              </w:rPr>
              <w:instrText xml:space="preserve"> </w:instrText>
            </w:r>
            <w:r>
              <w:rPr>
                <w:noProof/>
              </w:rPr>
              <w:instrText>HYPERLINK \l "_Toc72965743"</w:instrText>
            </w:r>
            <w:r w:rsidRPr="00D74102">
              <w:rPr>
                <w:rStyle w:val="Hipervnculo"/>
                <w:noProof/>
              </w:rPr>
              <w:instrText xml:space="preserve"> </w:instrText>
            </w:r>
            <w:r w:rsidRPr="00D74102">
              <w:rPr>
                <w:rStyle w:val="Hipervnculo"/>
                <w:noProof/>
              </w:rPr>
            </w:r>
            <w:r w:rsidRPr="00D74102">
              <w:rPr>
                <w:rStyle w:val="Hipervnculo"/>
                <w:noProof/>
              </w:rPr>
              <w:fldChar w:fldCharType="separate"/>
            </w:r>
            <w:r w:rsidRPr="00D74102">
              <w:rPr>
                <w:rStyle w:val="Hipervnculo"/>
                <w:noProof/>
              </w:rPr>
              <w:t>8</w:t>
            </w:r>
            <w:r>
              <w:rPr>
                <w:noProof/>
                <w:color w:val="auto"/>
                <w:sz w:val="22"/>
                <w:szCs w:val="22"/>
                <w:lang w:val="es-ES" w:eastAsia="es-ES" w:bidi="ar-SA"/>
              </w:rPr>
              <w:tab/>
            </w:r>
            <w:r w:rsidRPr="00D74102">
              <w:rPr>
                <w:rStyle w:val="Hipervnculo"/>
                <w:noProof/>
                <w:lang w:val="es-ES"/>
              </w:rPr>
              <w:t>Bibliografía</w:t>
            </w:r>
            <w:r>
              <w:rPr>
                <w:noProof/>
                <w:webHidden/>
              </w:rPr>
              <w:tab/>
            </w:r>
            <w:r>
              <w:rPr>
                <w:noProof/>
                <w:webHidden/>
              </w:rPr>
              <w:fldChar w:fldCharType="begin"/>
            </w:r>
            <w:r>
              <w:rPr>
                <w:noProof/>
                <w:webHidden/>
              </w:rPr>
              <w:instrText xml:space="preserve"> PAGEREF _Toc72965743 \h </w:instrText>
            </w:r>
            <w:r>
              <w:rPr>
                <w:noProof/>
                <w:webHidden/>
              </w:rPr>
            </w:r>
          </w:ins>
          <w:r>
            <w:rPr>
              <w:noProof/>
              <w:webHidden/>
            </w:rPr>
            <w:fldChar w:fldCharType="separate"/>
          </w:r>
          <w:ins w:id="92" w:author="REBECA" w:date="2021-05-26T23:54:00Z">
            <w:r>
              <w:rPr>
                <w:noProof/>
                <w:webHidden/>
              </w:rPr>
              <w:t>59</w:t>
            </w:r>
            <w:r>
              <w:rPr>
                <w:noProof/>
                <w:webHidden/>
              </w:rPr>
              <w:fldChar w:fldCharType="end"/>
            </w:r>
            <w:r w:rsidRPr="00D74102">
              <w:rPr>
                <w:rStyle w:val="Hipervnculo"/>
                <w:noProof/>
              </w:rPr>
              <w:fldChar w:fldCharType="end"/>
            </w:r>
          </w:ins>
        </w:p>
        <w:p w14:paraId="0E594917" w14:textId="28C88D4B" w:rsidR="002124F2" w:rsidDel="00ED6C6F" w:rsidRDefault="00D66A96">
          <w:pPr>
            <w:pStyle w:val="TDC1"/>
            <w:tabs>
              <w:tab w:val="left" w:pos="400"/>
              <w:tab w:val="right" w:leader="dot" w:pos="8494"/>
            </w:tabs>
            <w:rPr>
              <w:del w:id="93" w:author="REBECA" w:date="2021-05-26T23:54:00Z"/>
              <w:noProof/>
              <w:color w:val="auto"/>
              <w:sz w:val="22"/>
              <w:szCs w:val="22"/>
              <w:lang w:val="es-ES" w:eastAsia="es-ES" w:bidi="ar-SA"/>
            </w:rPr>
          </w:pPr>
          <w:del w:id="94" w:author="REBECA" w:date="2021-05-26T23:54:00Z">
            <w:r w:rsidDel="00ED6C6F">
              <w:rPr>
                <w:noProof/>
              </w:rPr>
              <w:fldChar w:fldCharType="begin"/>
            </w:r>
            <w:r w:rsidDel="00ED6C6F">
              <w:rPr>
                <w:noProof/>
              </w:rPr>
              <w:delInstrText xml:space="preserve"> HYPERLINK \l "_Toc72698940" </w:delInstrText>
            </w:r>
            <w:r w:rsidDel="00ED6C6F">
              <w:rPr>
                <w:noProof/>
              </w:rPr>
              <w:fldChar w:fldCharType="separate"/>
            </w:r>
          </w:del>
          <w:ins w:id="95" w:author="REBECA" w:date="2021-05-26T23:54:00Z">
            <w:r w:rsidR="00ED6C6F">
              <w:rPr>
                <w:b/>
                <w:bCs/>
                <w:noProof/>
                <w:lang w:val="es-ES"/>
              </w:rPr>
              <w:t>¡Error! Referencia de hipervínculo no válida.</w:t>
            </w:r>
          </w:ins>
          <w:del w:id="96" w:author="REBECA" w:date="2021-05-26T23:54:00Z">
            <w:r w:rsidR="002124F2" w:rsidRPr="007A2C37" w:rsidDel="00ED6C6F">
              <w:rPr>
                <w:rStyle w:val="Hipervnculo"/>
                <w:noProof/>
                <w:lang w:val="es-ES"/>
              </w:rPr>
              <w:delText>1</w:delText>
            </w:r>
            <w:r w:rsidR="002124F2" w:rsidDel="00ED6C6F">
              <w:rPr>
                <w:noProof/>
                <w:color w:val="auto"/>
                <w:sz w:val="22"/>
                <w:szCs w:val="22"/>
                <w:lang w:val="es-ES" w:eastAsia="es-ES" w:bidi="ar-SA"/>
              </w:rPr>
              <w:tab/>
            </w:r>
            <w:r w:rsidR="002124F2" w:rsidRPr="007A2C37" w:rsidDel="00ED6C6F">
              <w:rPr>
                <w:rStyle w:val="Hipervnculo"/>
                <w:noProof/>
                <w:lang w:val="es-ES"/>
              </w:rPr>
              <w:delText>INTRODUCCIÓN</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_Toc72698940 \h </w:delInstrText>
            </w:r>
            <w:r w:rsidR="002124F2" w:rsidDel="00ED6C6F">
              <w:rPr>
                <w:noProof/>
                <w:webHidden/>
              </w:rPr>
            </w:r>
            <w:r w:rsidR="002124F2" w:rsidDel="00ED6C6F">
              <w:rPr>
                <w:noProof/>
                <w:webHidden/>
              </w:rPr>
              <w:fldChar w:fldCharType="separate"/>
            </w:r>
            <w:r w:rsidR="002124F2" w:rsidDel="00ED6C6F">
              <w:rPr>
                <w:noProof/>
                <w:webHidden/>
              </w:rPr>
              <w:delText>4</w:delText>
            </w:r>
            <w:r w:rsidR="002124F2" w:rsidDel="00ED6C6F">
              <w:rPr>
                <w:noProof/>
                <w:webHidden/>
              </w:rPr>
              <w:fldChar w:fldCharType="end"/>
            </w:r>
            <w:r w:rsidDel="00ED6C6F">
              <w:rPr>
                <w:noProof/>
              </w:rPr>
              <w:fldChar w:fldCharType="end"/>
            </w:r>
          </w:del>
        </w:p>
        <w:p w14:paraId="1255A18B" w14:textId="4EDB6CE3" w:rsidR="002124F2" w:rsidDel="00ED6C6F" w:rsidRDefault="00D66A96">
          <w:pPr>
            <w:pStyle w:val="TDC1"/>
            <w:tabs>
              <w:tab w:val="left" w:pos="400"/>
              <w:tab w:val="right" w:leader="dot" w:pos="8494"/>
            </w:tabs>
            <w:rPr>
              <w:del w:id="97" w:author="REBECA" w:date="2021-05-26T23:54:00Z"/>
              <w:noProof/>
              <w:color w:val="auto"/>
              <w:sz w:val="22"/>
              <w:szCs w:val="22"/>
              <w:lang w:val="es-ES" w:eastAsia="es-ES" w:bidi="ar-SA"/>
            </w:rPr>
          </w:pPr>
          <w:del w:id="98" w:author="REBECA" w:date="2021-05-26T23:54:00Z">
            <w:r w:rsidDel="00ED6C6F">
              <w:rPr>
                <w:noProof/>
              </w:rPr>
              <w:fldChar w:fldCharType="begin"/>
            </w:r>
            <w:r w:rsidDel="00ED6C6F">
              <w:rPr>
                <w:noProof/>
              </w:rPr>
              <w:delInstrText xml:space="preserve"> HYPERLINK \l "_Toc72698941" </w:delInstrText>
            </w:r>
            <w:r w:rsidDel="00ED6C6F">
              <w:rPr>
                <w:noProof/>
              </w:rPr>
              <w:fldChar w:fldCharType="separate"/>
            </w:r>
          </w:del>
          <w:ins w:id="99" w:author="REBECA" w:date="2021-05-26T23:54:00Z">
            <w:r w:rsidR="00ED6C6F">
              <w:rPr>
                <w:b/>
                <w:bCs/>
                <w:noProof/>
                <w:lang w:val="es-ES"/>
              </w:rPr>
              <w:t>¡Error! Referencia de hipervínculo no válida.</w:t>
            </w:r>
          </w:ins>
          <w:del w:id="100" w:author="REBECA" w:date="2021-05-26T23:54:00Z">
            <w:r w:rsidR="002124F2" w:rsidRPr="007A2C37" w:rsidDel="00ED6C6F">
              <w:rPr>
                <w:rStyle w:val="Hipervnculo"/>
                <w:noProof/>
                <w:lang w:val="es-ES"/>
              </w:rPr>
              <w:delText>2</w:delText>
            </w:r>
            <w:r w:rsidR="002124F2" w:rsidDel="00ED6C6F">
              <w:rPr>
                <w:noProof/>
                <w:color w:val="auto"/>
                <w:sz w:val="22"/>
                <w:szCs w:val="22"/>
                <w:lang w:val="es-ES" w:eastAsia="es-ES" w:bidi="ar-SA"/>
              </w:rPr>
              <w:tab/>
            </w:r>
            <w:r w:rsidR="002124F2" w:rsidRPr="007A2C37" w:rsidDel="00ED6C6F">
              <w:rPr>
                <w:rStyle w:val="Hipervnculo"/>
                <w:noProof/>
                <w:lang w:val="es-ES"/>
              </w:rPr>
              <w:delText>PLANTEAMIENTO DEL TRABAJO</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_Toc72698941 \h </w:delInstrText>
            </w:r>
            <w:r w:rsidR="002124F2" w:rsidDel="00ED6C6F">
              <w:rPr>
                <w:noProof/>
                <w:webHidden/>
              </w:rPr>
            </w:r>
            <w:r w:rsidR="002124F2" w:rsidDel="00ED6C6F">
              <w:rPr>
                <w:noProof/>
                <w:webHidden/>
              </w:rPr>
              <w:fldChar w:fldCharType="separate"/>
            </w:r>
            <w:r w:rsidR="002124F2" w:rsidDel="00ED6C6F">
              <w:rPr>
                <w:noProof/>
                <w:webHidden/>
              </w:rPr>
              <w:delText>5</w:delText>
            </w:r>
            <w:r w:rsidR="002124F2" w:rsidDel="00ED6C6F">
              <w:rPr>
                <w:noProof/>
                <w:webHidden/>
              </w:rPr>
              <w:fldChar w:fldCharType="end"/>
            </w:r>
            <w:r w:rsidDel="00ED6C6F">
              <w:rPr>
                <w:noProof/>
              </w:rPr>
              <w:fldChar w:fldCharType="end"/>
            </w:r>
          </w:del>
        </w:p>
        <w:p w14:paraId="7A230F15" w14:textId="6F10DD3E" w:rsidR="002124F2" w:rsidDel="00ED6C6F" w:rsidRDefault="00D66A96">
          <w:pPr>
            <w:pStyle w:val="TDC2"/>
            <w:tabs>
              <w:tab w:val="left" w:pos="880"/>
              <w:tab w:val="right" w:leader="dot" w:pos="8494"/>
            </w:tabs>
            <w:rPr>
              <w:del w:id="101" w:author="REBECA" w:date="2021-05-26T23:54:00Z"/>
              <w:noProof/>
              <w:color w:val="auto"/>
              <w:sz w:val="22"/>
              <w:szCs w:val="22"/>
              <w:lang w:val="es-ES" w:eastAsia="es-ES" w:bidi="ar-SA"/>
            </w:rPr>
          </w:pPr>
          <w:del w:id="102" w:author="REBECA" w:date="2021-05-26T23:54:00Z">
            <w:r w:rsidDel="00ED6C6F">
              <w:rPr>
                <w:noProof/>
              </w:rPr>
              <w:fldChar w:fldCharType="begin"/>
            </w:r>
            <w:r w:rsidDel="00ED6C6F">
              <w:rPr>
                <w:noProof/>
              </w:rPr>
              <w:delInstrText xml:space="preserve"> HYPERLINK \l "_Toc72698942" </w:delInstrText>
            </w:r>
            <w:r w:rsidDel="00ED6C6F">
              <w:rPr>
                <w:noProof/>
              </w:rPr>
              <w:fldChar w:fldCharType="separate"/>
            </w:r>
          </w:del>
          <w:ins w:id="103" w:author="REBECA" w:date="2021-05-26T23:54:00Z">
            <w:r w:rsidR="00ED6C6F">
              <w:rPr>
                <w:b/>
                <w:bCs/>
                <w:noProof/>
                <w:lang w:val="es-ES"/>
              </w:rPr>
              <w:t>¡Error! Referencia de hipervínculo no válida.</w:t>
            </w:r>
          </w:ins>
          <w:del w:id="104" w:author="REBECA" w:date="2021-05-26T23:54:00Z">
            <w:r w:rsidR="002124F2" w:rsidRPr="007A2C37" w:rsidDel="00ED6C6F">
              <w:rPr>
                <w:rStyle w:val="Hipervnculo"/>
                <w:noProof/>
                <w:lang w:val="es-ES"/>
              </w:rPr>
              <w:delText>2.1</w:delText>
            </w:r>
            <w:r w:rsidR="002124F2" w:rsidDel="00ED6C6F">
              <w:rPr>
                <w:noProof/>
                <w:color w:val="auto"/>
                <w:sz w:val="22"/>
                <w:szCs w:val="22"/>
                <w:lang w:val="es-ES" w:eastAsia="es-ES" w:bidi="ar-SA"/>
              </w:rPr>
              <w:tab/>
            </w:r>
            <w:r w:rsidR="002124F2" w:rsidRPr="007A2C37" w:rsidDel="00ED6C6F">
              <w:rPr>
                <w:rStyle w:val="Hipervnculo"/>
                <w:noProof/>
                <w:lang w:val="es-ES"/>
              </w:rPr>
              <w:delText>Objeto del Estudio</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_Toc72698942 \h </w:delInstrText>
            </w:r>
            <w:r w:rsidR="002124F2" w:rsidDel="00ED6C6F">
              <w:rPr>
                <w:noProof/>
                <w:webHidden/>
              </w:rPr>
            </w:r>
            <w:r w:rsidR="002124F2" w:rsidDel="00ED6C6F">
              <w:rPr>
                <w:noProof/>
                <w:webHidden/>
              </w:rPr>
              <w:fldChar w:fldCharType="separate"/>
            </w:r>
            <w:r w:rsidR="002124F2" w:rsidDel="00ED6C6F">
              <w:rPr>
                <w:noProof/>
                <w:webHidden/>
              </w:rPr>
              <w:delText>5</w:delText>
            </w:r>
            <w:r w:rsidR="002124F2" w:rsidDel="00ED6C6F">
              <w:rPr>
                <w:noProof/>
                <w:webHidden/>
              </w:rPr>
              <w:fldChar w:fldCharType="end"/>
            </w:r>
            <w:r w:rsidDel="00ED6C6F">
              <w:rPr>
                <w:noProof/>
              </w:rPr>
              <w:fldChar w:fldCharType="end"/>
            </w:r>
          </w:del>
        </w:p>
        <w:p w14:paraId="2E06A4AC" w14:textId="4C1CD2E3" w:rsidR="002124F2" w:rsidDel="00ED6C6F" w:rsidRDefault="00D66A96">
          <w:pPr>
            <w:pStyle w:val="TDC2"/>
            <w:tabs>
              <w:tab w:val="left" w:pos="880"/>
              <w:tab w:val="right" w:leader="dot" w:pos="8494"/>
            </w:tabs>
            <w:rPr>
              <w:del w:id="105" w:author="REBECA" w:date="2021-05-26T23:54:00Z"/>
              <w:noProof/>
              <w:color w:val="auto"/>
              <w:sz w:val="22"/>
              <w:szCs w:val="22"/>
              <w:lang w:val="es-ES" w:eastAsia="es-ES" w:bidi="ar-SA"/>
            </w:rPr>
          </w:pPr>
          <w:del w:id="106" w:author="REBECA" w:date="2021-05-26T23:54:00Z">
            <w:r w:rsidDel="00ED6C6F">
              <w:rPr>
                <w:noProof/>
              </w:rPr>
              <w:fldChar w:fldCharType="begin"/>
            </w:r>
            <w:r w:rsidDel="00ED6C6F">
              <w:rPr>
                <w:noProof/>
              </w:rPr>
              <w:delInstrText xml:space="preserve"> HYPERLINK \l "_Toc72698943" </w:delInstrText>
            </w:r>
            <w:r w:rsidDel="00ED6C6F">
              <w:rPr>
                <w:noProof/>
              </w:rPr>
              <w:fldChar w:fldCharType="separate"/>
            </w:r>
          </w:del>
          <w:ins w:id="107" w:author="REBECA" w:date="2021-05-26T23:54:00Z">
            <w:r w:rsidR="00ED6C6F">
              <w:rPr>
                <w:b/>
                <w:bCs/>
                <w:noProof/>
                <w:lang w:val="es-ES"/>
              </w:rPr>
              <w:t>¡Error! Referencia de hipervínculo no válida.</w:t>
            </w:r>
          </w:ins>
          <w:del w:id="108" w:author="REBECA" w:date="2021-05-26T23:54:00Z">
            <w:r w:rsidR="002124F2" w:rsidRPr="007A2C37" w:rsidDel="00ED6C6F">
              <w:rPr>
                <w:rStyle w:val="Hipervnculo"/>
                <w:noProof/>
                <w:lang w:val="es-ES"/>
              </w:rPr>
              <w:delText>2.2</w:delText>
            </w:r>
            <w:r w:rsidR="002124F2" w:rsidDel="00ED6C6F">
              <w:rPr>
                <w:noProof/>
                <w:color w:val="auto"/>
                <w:sz w:val="22"/>
                <w:szCs w:val="22"/>
                <w:lang w:val="es-ES" w:eastAsia="es-ES" w:bidi="ar-SA"/>
              </w:rPr>
              <w:tab/>
            </w:r>
            <w:r w:rsidR="002124F2" w:rsidRPr="007A2C37" w:rsidDel="00ED6C6F">
              <w:rPr>
                <w:rStyle w:val="Hipervnculo"/>
                <w:noProof/>
                <w:lang w:val="es-ES"/>
              </w:rPr>
              <w:delText>Metodología</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_Toc72698943 \h </w:delInstrText>
            </w:r>
            <w:r w:rsidR="002124F2" w:rsidDel="00ED6C6F">
              <w:rPr>
                <w:noProof/>
                <w:webHidden/>
              </w:rPr>
            </w:r>
            <w:r w:rsidR="002124F2" w:rsidDel="00ED6C6F">
              <w:rPr>
                <w:noProof/>
                <w:webHidden/>
              </w:rPr>
              <w:fldChar w:fldCharType="separate"/>
            </w:r>
            <w:r w:rsidR="002124F2" w:rsidDel="00ED6C6F">
              <w:rPr>
                <w:noProof/>
                <w:webHidden/>
              </w:rPr>
              <w:delText>6</w:delText>
            </w:r>
            <w:r w:rsidR="002124F2" w:rsidDel="00ED6C6F">
              <w:rPr>
                <w:noProof/>
                <w:webHidden/>
              </w:rPr>
              <w:fldChar w:fldCharType="end"/>
            </w:r>
            <w:r w:rsidDel="00ED6C6F">
              <w:rPr>
                <w:noProof/>
              </w:rPr>
              <w:fldChar w:fldCharType="end"/>
            </w:r>
          </w:del>
        </w:p>
        <w:p w14:paraId="4FE820B1" w14:textId="25C9E083" w:rsidR="002124F2" w:rsidDel="00ED6C6F" w:rsidRDefault="00D66A96">
          <w:pPr>
            <w:pStyle w:val="TDC1"/>
            <w:tabs>
              <w:tab w:val="left" w:pos="400"/>
              <w:tab w:val="right" w:leader="dot" w:pos="8494"/>
            </w:tabs>
            <w:rPr>
              <w:del w:id="109" w:author="REBECA" w:date="2021-05-26T23:54:00Z"/>
              <w:noProof/>
              <w:color w:val="auto"/>
              <w:sz w:val="22"/>
              <w:szCs w:val="22"/>
              <w:lang w:val="es-ES" w:eastAsia="es-ES" w:bidi="ar-SA"/>
            </w:rPr>
          </w:pPr>
          <w:del w:id="110" w:author="REBECA" w:date="2021-05-26T23:54:00Z">
            <w:r w:rsidDel="00ED6C6F">
              <w:rPr>
                <w:noProof/>
              </w:rPr>
              <w:fldChar w:fldCharType="begin"/>
            </w:r>
            <w:r w:rsidDel="00ED6C6F">
              <w:rPr>
                <w:noProof/>
              </w:rPr>
              <w:delInstrText xml:space="preserve"> H</w:delInstrText>
            </w:r>
            <w:r w:rsidDel="00ED6C6F">
              <w:rPr>
                <w:noProof/>
              </w:rPr>
              <w:delInstrText xml:space="preserve">YPERLINK \l "_Toc72698944" </w:delInstrText>
            </w:r>
            <w:r w:rsidDel="00ED6C6F">
              <w:rPr>
                <w:noProof/>
              </w:rPr>
              <w:fldChar w:fldCharType="separate"/>
            </w:r>
          </w:del>
          <w:ins w:id="111" w:author="REBECA" w:date="2021-05-26T23:54:00Z">
            <w:r w:rsidR="00ED6C6F">
              <w:rPr>
                <w:b/>
                <w:bCs/>
                <w:noProof/>
                <w:lang w:val="es-ES"/>
              </w:rPr>
              <w:t>¡Error! Referencia de hipervínculo no válida.</w:t>
            </w:r>
          </w:ins>
          <w:del w:id="112" w:author="REBECA" w:date="2021-05-26T23:54:00Z">
            <w:r w:rsidR="002124F2" w:rsidRPr="007A2C37" w:rsidDel="00ED6C6F">
              <w:rPr>
                <w:rStyle w:val="Hipervnculo"/>
                <w:noProof/>
                <w:lang w:val="es-ES"/>
              </w:rPr>
              <w:delText>3</w:delText>
            </w:r>
            <w:r w:rsidR="002124F2" w:rsidDel="00ED6C6F">
              <w:rPr>
                <w:noProof/>
                <w:color w:val="auto"/>
                <w:sz w:val="22"/>
                <w:szCs w:val="22"/>
                <w:lang w:val="es-ES" w:eastAsia="es-ES" w:bidi="ar-SA"/>
              </w:rPr>
              <w:tab/>
            </w:r>
            <w:r w:rsidR="002124F2" w:rsidRPr="007A2C37" w:rsidDel="00ED6C6F">
              <w:rPr>
                <w:rStyle w:val="Hipervnculo"/>
                <w:noProof/>
                <w:lang w:val="es-ES"/>
              </w:rPr>
              <w:delText>DESARROLLO</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_Toc72698944 \h </w:delInstrText>
            </w:r>
            <w:r w:rsidR="002124F2" w:rsidDel="00ED6C6F">
              <w:rPr>
                <w:noProof/>
                <w:webHidden/>
              </w:rPr>
            </w:r>
            <w:r w:rsidR="002124F2" w:rsidDel="00ED6C6F">
              <w:rPr>
                <w:noProof/>
                <w:webHidden/>
              </w:rPr>
              <w:fldChar w:fldCharType="separate"/>
            </w:r>
            <w:r w:rsidR="002124F2" w:rsidDel="00ED6C6F">
              <w:rPr>
                <w:noProof/>
                <w:webHidden/>
              </w:rPr>
              <w:delText>9</w:delText>
            </w:r>
            <w:r w:rsidR="002124F2" w:rsidDel="00ED6C6F">
              <w:rPr>
                <w:noProof/>
                <w:webHidden/>
              </w:rPr>
              <w:fldChar w:fldCharType="end"/>
            </w:r>
            <w:r w:rsidDel="00ED6C6F">
              <w:rPr>
                <w:noProof/>
              </w:rPr>
              <w:fldChar w:fldCharType="end"/>
            </w:r>
          </w:del>
        </w:p>
        <w:p w14:paraId="173B07B6" w14:textId="1C3571D8" w:rsidR="002124F2" w:rsidDel="00ED6C6F" w:rsidRDefault="00D66A96">
          <w:pPr>
            <w:pStyle w:val="TDC2"/>
            <w:tabs>
              <w:tab w:val="left" w:pos="880"/>
              <w:tab w:val="right" w:leader="dot" w:pos="8494"/>
            </w:tabs>
            <w:rPr>
              <w:del w:id="113" w:author="REBECA" w:date="2021-05-26T23:54:00Z"/>
              <w:noProof/>
              <w:color w:val="auto"/>
              <w:sz w:val="22"/>
              <w:szCs w:val="22"/>
              <w:lang w:val="es-ES" w:eastAsia="es-ES" w:bidi="ar-SA"/>
            </w:rPr>
          </w:pPr>
          <w:del w:id="114" w:author="REBECA" w:date="2021-05-26T23:54:00Z">
            <w:r w:rsidDel="00ED6C6F">
              <w:rPr>
                <w:noProof/>
              </w:rPr>
              <w:fldChar w:fldCharType="begin"/>
            </w:r>
            <w:r w:rsidDel="00ED6C6F">
              <w:rPr>
                <w:noProof/>
              </w:rPr>
              <w:delInstrText xml:space="preserve"> HYPERLINK \l "_Toc72698945" </w:delInstrText>
            </w:r>
            <w:r w:rsidDel="00ED6C6F">
              <w:rPr>
                <w:noProof/>
              </w:rPr>
              <w:fldChar w:fldCharType="separate"/>
            </w:r>
          </w:del>
          <w:ins w:id="115" w:author="REBECA" w:date="2021-05-26T23:54:00Z">
            <w:r w:rsidR="00ED6C6F">
              <w:rPr>
                <w:b/>
                <w:bCs/>
                <w:noProof/>
                <w:lang w:val="es-ES"/>
              </w:rPr>
              <w:t>¡Error! Referencia de hipervínculo no válida.</w:t>
            </w:r>
          </w:ins>
          <w:del w:id="116" w:author="REBECA" w:date="2021-05-26T23:54:00Z">
            <w:r w:rsidR="002124F2" w:rsidRPr="007A2C37" w:rsidDel="00ED6C6F">
              <w:rPr>
                <w:rStyle w:val="Hipervnculo"/>
                <w:noProof/>
                <w:lang w:val="es-ES"/>
              </w:rPr>
              <w:delText>3.1</w:delText>
            </w:r>
            <w:r w:rsidR="002124F2" w:rsidDel="00ED6C6F">
              <w:rPr>
                <w:noProof/>
                <w:color w:val="auto"/>
                <w:sz w:val="22"/>
                <w:szCs w:val="22"/>
                <w:lang w:val="es-ES" w:eastAsia="es-ES" w:bidi="ar-SA"/>
              </w:rPr>
              <w:tab/>
            </w:r>
            <w:r w:rsidR="002124F2" w:rsidRPr="007A2C37" w:rsidDel="00ED6C6F">
              <w:rPr>
                <w:rStyle w:val="Hipervnculo"/>
                <w:noProof/>
                <w:lang w:val="es-ES"/>
              </w:rPr>
              <w:delText>Matemáticas Financieras y Finanzas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_Toc72698945 \h </w:delInstrText>
            </w:r>
            <w:r w:rsidR="002124F2" w:rsidDel="00ED6C6F">
              <w:rPr>
                <w:noProof/>
                <w:webHidden/>
              </w:rPr>
            </w:r>
            <w:r w:rsidR="002124F2" w:rsidDel="00ED6C6F">
              <w:rPr>
                <w:noProof/>
                <w:webHidden/>
              </w:rPr>
              <w:fldChar w:fldCharType="separate"/>
            </w:r>
            <w:r w:rsidR="002124F2" w:rsidDel="00ED6C6F">
              <w:rPr>
                <w:noProof/>
                <w:webHidden/>
              </w:rPr>
              <w:delText>9</w:delText>
            </w:r>
            <w:r w:rsidR="002124F2" w:rsidDel="00ED6C6F">
              <w:rPr>
                <w:noProof/>
                <w:webHidden/>
              </w:rPr>
              <w:fldChar w:fldCharType="end"/>
            </w:r>
            <w:r w:rsidDel="00ED6C6F">
              <w:rPr>
                <w:noProof/>
              </w:rPr>
              <w:fldChar w:fldCharType="end"/>
            </w:r>
          </w:del>
        </w:p>
        <w:p w14:paraId="4EA389B0" w14:textId="17F4137F" w:rsidR="002124F2" w:rsidDel="00ED6C6F" w:rsidRDefault="00D66A96">
          <w:pPr>
            <w:pStyle w:val="TDC3"/>
            <w:tabs>
              <w:tab w:val="left" w:pos="1100"/>
              <w:tab w:val="right" w:leader="dot" w:pos="8494"/>
            </w:tabs>
            <w:rPr>
              <w:del w:id="117" w:author="REBECA" w:date="2021-05-26T23:54:00Z"/>
              <w:noProof/>
              <w:color w:val="auto"/>
              <w:sz w:val="22"/>
              <w:szCs w:val="22"/>
              <w:lang w:val="es-ES" w:eastAsia="es-ES" w:bidi="ar-SA"/>
            </w:rPr>
          </w:pPr>
          <w:del w:id="118" w:author="REBECA" w:date="2021-05-26T23:54:00Z">
            <w:r w:rsidDel="00ED6C6F">
              <w:rPr>
                <w:noProof/>
              </w:rPr>
              <w:fldChar w:fldCharType="begin"/>
            </w:r>
            <w:r w:rsidDel="00ED6C6F">
              <w:rPr>
                <w:noProof/>
              </w:rPr>
              <w:delInstrText xml:space="preserve"> HYPERLINK \l "_Toc7269894</w:delInstrText>
            </w:r>
            <w:r w:rsidDel="00ED6C6F">
              <w:rPr>
                <w:noProof/>
              </w:rPr>
              <w:delInstrText xml:space="preserve">6" </w:delInstrText>
            </w:r>
            <w:r w:rsidDel="00ED6C6F">
              <w:rPr>
                <w:noProof/>
              </w:rPr>
              <w:fldChar w:fldCharType="separate"/>
            </w:r>
          </w:del>
          <w:ins w:id="119" w:author="REBECA" w:date="2021-05-26T23:54:00Z">
            <w:r w:rsidR="00ED6C6F">
              <w:rPr>
                <w:b/>
                <w:bCs/>
                <w:noProof/>
                <w:lang w:val="es-ES"/>
              </w:rPr>
              <w:t>¡Error! Referencia de hipervínculo no válida.</w:t>
            </w:r>
          </w:ins>
          <w:del w:id="120" w:author="REBECA" w:date="2021-05-26T23:54:00Z">
            <w:r w:rsidR="002124F2" w:rsidRPr="007A2C37" w:rsidDel="00ED6C6F">
              <w:rPr>
                <w:rStyle w:val="Hipervnculo"/>
                <w:noProof/>
                <w:lang w:val="es-ES"/>
              </w:rPr>
              <w:delText>3.1.1</w:delText>
            </w:r>
            <w:r w:rsidR="002124F2" w:rsidDel="00ED6C6F">
              <w:rPr>
                <w:noProof/>
                <w:color w:val="auto"/>
                <w:sz w:val="22"/>
                <w:szCs w:val="22"/>
                <w:lang w:val="es-ES" w:eastAsia="es-ES" w:bidi="ar-SA"/>
              </w:rPr>
              <w:tab/>
            </w:r>
            <w:r w:rsidR="002124F2" w:rsidRPr="007A2C37" w:rsidDel="00ED6C6F">
              <w:rPr>
                <w:rStyle w:val="Hipervnculo"/>
                <w:noProof/>
                <w:lang w:val="es-ES"/>
              </w:rPr>
              <w:delText>INTERES SIMPLE</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_Toc72698946 \h </w:delInstrText>
            </w:r>
            <w:r w:rsidR="002124F2" w:rsidDel="00ED6C6F">
              <w:rPr>
                <w:noProof/>
                <w:webHidden/>
              </w:rPr>
            </w:r>
            <w:r w:rsidR="002124F2" w:rsidDel="00ED6C6F">
              <w:rPr>
                <w:noProof/>
                <w:webHidden/>
              </w:rPr>
              <w:fldChar w:fldCharType="separate"/>
            </w:r>
            <w:r w:rsidR="002124F2" w:rsidDel="00ED6C6F">
              <w:rPr>
                <w:noProof/>
                <w:webHidden/>
              </w:rPr>
              <w:delText>10</w:delText>
            </w:r>
            <w:r w:rsidR="002124F2" w:rsidDel="00ED6C6F">
              <w:rPr>
                <w:noProof/>
                <w:webHidden/>
              </w:rPr>
              <w:fldChar w:fldCharType="end"/>
            </w:r>
            <w:r w:rsidDel="00ED6C6F">
              <w:rPr>
                <w:noProof/>
              </w:rPr>
              <w:fldChar w:fldCharType="end"/>
            </w:r>
          </w:del>
        </w:p>
        <w:p w14:paraId="72E60418" w14:textId="5D0B052F" w:rsidR="002124F2" w:rsidDel="00ED6C6F" w:rsidRDefault="00D66A96">
          <w:pPr>
            <w:pStyle w:val="TDC3"/>
            <w:tabs>
              <w:tab w:val="left" w:pos="1100"/>
              <w:tab w:val="right" w:leader="dot" w:pos="8494"/>
            </w:tabs>
            <w:rPr>
              <w:del w:id="121" w:author="REBECA" w:date="2021-05-26T23:54:00Z"/>
              <w:noProof/>
              <w:color w:val="auto"/>
              <w:sz w:val="22"/>
              <w:szCs w:val="22"/>
              <w:lang w:val="es-ES" w:eastAsia="es-ES" w:bidi="ar-SA"/>
            </w:rPr>
          </w:pPr>
          <w:del w:id="122" w:author="REBECA" w:date="2021-05-26T23:54:00Z">
            <w:r w:rsidDel="00ED6C6F">
              <w:rPr>
                <w:noProof/>
              </w:rPr>
              <w:fldChar w:fldCharType="begin"/>
            </w:r>
            <w:r w:rsidDel="00ED6C6F">
              <w:rPr>
                <w:noProof/>
              </w:rPr>
              <w:delInstrText xml:space="preserve"> HYPERLINK \l "_Toc72698947" </w:delInstrText>
            </w:r>
            <w:r w:rsidDel="00ED6C6F">
              <w:rPr>
                <w:noProof/>
              </w:rPr>
              <w:fldChar w:fldCharType="separate"/>
            </w:r>
          </w:del>
          <w:ins w:id="123" w:author="REBECA" w:date="2021-05-26T23:54:00Z">
            <w:r w:rsidR="00ED6C6F">
              <w:rPr>
                <w:b/>
                <w:bCs/>
                <w:noProof/>
                <w:lang w:val="es-ES"/>
              </w:rPr>
              <w:t>¡Error! Referencia de hipervínculo no válida.</w:t>
            </w:r>
          </w:ins>
          <w:del w:id="124" w:author="REBECA" w:date="2021-05-26T23:54:00Z">
            <w:r w:rsidR="002124F2" w:rsidRPr="007A2C37" w:rsidDel="00ED6C6F">
              <w:rPr>
                <w:rStyle w:val="Hipervnculo"/>
                <w:noProof/>
                <w:lang w:val="es-ES"/>
              </w:rPr>
              <w:delText>3.1.2</w:delText>
            </w:r>
            <w:r w:rsidR="002124F2" w:rsidDel="00ED6C6F">
              <w:rPr>
                <w:noProof/>
                <w:color w:val="auto"/>
                <w:sz w:val="22"/>
                <w:szCs w:val="22"/>
                <w:lang w:val="es-ES" w:eastAsia="es-ES" w:bidi="ar-SA"/>
              </w:rPr>
              <w:tab/>
            </w:r>
            <w:r w:rsidR="002124F2" w:rsidRPr="007A2C37" w:rsidDel="00ED6C6F">
              <w:rPr>
                <w:rStyle w:val="Hipervnculo"/>
                <w:noProof/>
                <w:lang w:val="es-ES"/>
              </w:rPr>
              <w:delText>INTERES COMPUE</w:delText>
            </w:r>
            <w:r w:rsidR="002124F2" w:rsidRPr="007A2C37" w:rsidDel="00ED6C6F">
              <w:rPr>
                <w:rStyle w:val="Hipervnculo"/>
                <w:noProof/>
                <w:lang w:val="es-ES"/>
              </w:rPr>
              <w:delText>S</w:delText>
            </w:r>
            <w:r w:rsidR="002124F2" w:rsidRPr="007A2C37" w:rsidDel="00ED6C6F">
              <w:rPr>
                <w:rStyle w:val="Hipervnculo"/>
                <w:noProof/>
                <w:lang w:val="es-ES"/>
              </w:rPr>
              <w:delText>TO</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_Toc72698947 \h </w:delInstrText>
            </w:r>
            <w:r w:rsidR="002124F2" w:rsidDel="00ED6C6F">
              <w:rPr>
                <w:noProof/>
                <w:webHidden/>
              </w:rPr>
            </w:r>
            <w:r w:rsidR="002124F2" w:rsidDel="00ED6C6F">
              <w:rPr>
                <w:noProof/>
                <w:webHidden/>
              </w:rPr>
              <w:fldChar w:fldCharType="separate"/>
            </w:r>
            <w:r w:rsidR="002124F2" w:rsidDel="00ED6C6F">
              <w:rPr>
                <w:noProof/>
                <w:webHidden/>
              </w:rPr>
              <w:delText>14</w:delText>
            </w:r>
            <w:r w:rsidR="002124F2" w:rsidDel="00ED6C6F">
              <w:rPr>
                <w:noProof/>
                <w:webHidden/>
              </w:rPr>
              <w:fldChar w:fldCharType="end"/>
            </w:r>
            <w:r w:rsidDel="00ED6C6F">
              <w:rPr>
                <w:noProof/>
              </w:rPr>
              <w:fldChar w:fldCharType="end"/>
            </w:r>
          </w:del>
        </w:p>
        <w:p w14:paraId="7D3800C7" w14:textId="519C580A" w:rsidR="002124F2" w:rsidDel="00ED6C6F" w:rsidRDefault="00D66A96">
          <w:pPr>
            <w:pStyle w:val="TDC3"/>
            <w:tabs>
              <w:tab w:val="left" w:pos="1100"/>
              <w:tab w:val="right" w:leader="dot" w:pos="8494"/>
            </w:tabs>
            <w:rPr>
              <w:del w:id="125" w:author="REBECA" w:date="2021-05-26T23:54:00Z"/>
              <w:noProof/>
              <w:color w:val="auto"/>
              <w:sz w:val="22"/>
              <w:szCs w:val="22"/>
              <w:lang w:val="es-ES" w:eastAsia="es-ES" w:bidi="ar-SA"/>
            </w:rPr>
          </w:pPr>
          <w:del w:id="126" w:author="REBECA" w:date="2021-05-26T23:54:00Z">
            <w:r w:rsidDel="00ED6C6F">
              <w:rPr>
                <w:noProof/>
              </w:rPr>
              <w:fldChar w:fldCharType="begin"/>
            </w:r>
            <w:r w:rsidDel="00ED6C6F">
              <w:rPr>
                <w:noProof/>
              </w:rPr>
              <w:delInstrText xml:space="preserve"> HYPERLINK \l "_Toc72698948" </w:delInstrText>
            </w:r>
            <w:r w:rsidDel="00ED6C6F">
              <w:rPr>
                <w:noProof/>
              </w:rPr>
              <w:fldChar w:fldCharType="separate"/>
            </w:r>
          </w:del>
          <w:ins w:id="127" w:author="REBECA" w:date="2021-05-26T23:54:00Z">
            <w:r w:rsidR="00ED6C6F">
              <w:rPr>
                <w:b/>
                <w:bCs/>
                <w:noProof/>
                <w:lang w:val="es-ES"/>
              </w:rPr>
              <w:t>¡Error! Referencia de hipervínculo no válida.</w:t>
            </w:r>
          </w:ins>
          <w:del w:id="128" w:author="REBECA" w:date="2021-05-26T23:54:00Z">
            <w:r w:rsidR="002124F2" w:rsidRPr="007A2C37" w:rsidDel="00ED6C6F">
              <w:rPr>
                <w:rStyle w:val="Hipervnculo"/>
                <w:noProof/>
                <w:lang w:val="es-ES"/>
              </w:rPr>
              <w:delText>3.1.3</w:delText>
            </w:r>
            <w:r w:rsidR="002124F2" w:rsidDel="00ED6C6F">
              <w:rPr>
                <w:noProof/>
                <w:color w:val="auto"/>
                <w:sz w:val="22"/>
                <w:szCs w:val="22"/>
                <w:lang w:val="es-ES" w:eastAsia="es-ES" w:bidi="ar-SA"/>
              </w:rPr>
              <w:tab/>
            </w:r>
            <w:r w:rsidR="002124F2" w:rsidRPr="007A2C37" w:rsidDel="00ED6C6F">
              <w:rPr>
                <w:rStyle w:val="Hipervnculo"/>
                <w:noProof/>
                <w:lang w:val="es-ES"/>
              </w:rPr>
              <w:delText>TASA, NPER, VA Y VF</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_Toc72698948 \h </w:delInstrText>
            </w:r>
            <w:r w:rsidR="002124F2" w:rsidDel="00ED6C6F">
              <w:rPr>
                <w:noProof/>
                <w:webHidden/>
              </w:rPr>
            </w:r>
            <w:r w:rsidR="002124F2" w:rsidDel="00ED6C6F">
              <w:rPr>
                <w:noProof/>
                <w:webHidden/>
              </w:rPr>
              <w:fldChar w:fldCharType="separate"/>
            </w:r>
            <w:r w:rsidR="002124F2" w:rsidDel="00ED6C6F">
              <w:rPr>
                <w:noProof/>
                <w:webHidden/>
              </w:rPr>
              <w:delText>17</w:delText>
            </w:r>
            <w:r w:rsidR="002124F2" w:rsidDel="00ED6C6F">
              <w:rPr>
                <w:noProof/>
                <w:webHidden/>
              </w:rPr>
              <w:fldChar w:fldCharType="end"/>
            </w:r>
            <w:r w:rsidDel="00ED6C6F">
              <w:rPr>
                <w:noProof/>
              </w:rPr>
              <w:fldChar w:fldCharType="end"/>
            </w:r>
          </w:del>
        </w:p>
        <w:p w14:paraId="6882E06E" w14:textId="3B1BCB6C" w:rsidR="002124F2" w:rsidDel="00ED6C6F" w:rsidRDefault="00D66A96">
          <w:pPr>
            <w:pStyle w:val="TDC3"/>
            <w:tabs>
              <w:tab w:val="left" w:pos="1100"/>
              <w:tab w:val="right" w:leader="dot" w:pos="8494"/>
            </w:tabs>
            <w:rPr>
              <w:del w:id="129" w:author="REBECA" w:date="2021-05-26T23:54:00Z"/>
              <w:noProof/>
              <w:color w:val="auto"/>
              <w:sz w:val="22"/>
              <w:szCs w:val="22"/>
              <w:lang w:val="es-ES" w:eastAsia="es-ES" w:bidi="ar-SA"/>
            </w:rPr>
          </w:pPr>
          <w:del w:id="130" w:author="REBECA" w:date="2021-05-26T23:54:00Z">
            <w:r w:rsidDel="00ED6C6F">
              <w:rPr>
                <w:noProof/>
              </w:rPr>
              <w:fldChar w:fldCharType="begin"/>
            </w:r>
            <w:r w:rsidDel="00ED6C6F">
              <w:rPr>
                <w:noProof/>
              </w:rPr>
              <w:delInstrText xml:space="preserve"> HYPERLINK \l "_Toc72698949" </w:delInstrText>
            </w:r>
            <w:r w:rsidDel="00ED6C6F">
              <w:rPr>
                <w:noProof/>
              </w:rPr>
              <w:fldChar w:fldCharType="separate"/>
            </w:r>
          </w:del>
          <w:ins w:id="131" w:author="REBECA" w:date="2021-05-26T23:54:00Z">
            <w:r w:rsidR="00ED6C6F">
              <w:rPr>
                <w:b/>
                <w:bCs/>
                <w:noProof/>
                <w:lang w:val="es-ES"/>
              </w:rPr>
              <w:t>¡Error! Referencia de hipervínculo no válida.</w:t>
            </w:r>
          </w:ins>
          <w:del w:id="132" w:author="REBECA" w:date="2021-05-26T23:54:00Z">
            <w:r w:rsidR="002124F2" w:rsidRPr="007A2C37" w:rsidDel="00ED6C6F">
              <w:rPr>
                <w:rStyle w:val="Hipervnculo"/>
                <w:noProof/>
                <w:lang w:val="es-ES"/>
              </w:rPr>
              <w:delText>3.1.4</w:delText>
            </w:r>
            <w:r w:rsidR="002124F2" w:rsidDel="00ED6C6F">
              <w:rPr>
                <w:noProof/>
                <w:color w:val="auto"/>
                <w:sz w:val="22"/>
                <w:szCs w:val="22"/>
                <w:lang w:val="es-ES" w:eastAsia="es-ES" w:bidi="ar-SA"/>
              </w:rPr>
              <w:tab/>
            </w:r>
            <w:r w:rsidR="002124F2" w:rsidRPr="007A2C37" w:rsidDel="00ED6C6F">
              <w:rPr>
                <w:rStyle w:val="Hipervnculo"/>
                <w:noProof/>
                <w:lang w:val="es-ES"/>
              </w:rPr>
              <w:delText>LAS RENTAS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_Toc72698949 \h </w:delInstrText>
            </w:r>
            <w:r w:rsidR="002124F2" w:rsidDel="00ED6C6F">
              <w:rPr>
                <w:noProof/>
                <w:webHidden/>
              </w:rPr>
            </w:r>
            <w:r w:rsidR="002124F2" w:rsidDel="00ED6C6F">
              <w:rPr>
                <w:noProof/>
                <w:webHidden/>
              </w:rPr>
              <w:fldChar w:fldCharType="separate"/>
            </w:r>
            <w:r w:rsidR="002124F2" w:rsidDel="00ED6C6F">
              <w:rPr>
                <w:noProof/>
                <w:webHidden/>
              </w:rPr>
              <w:delText>19</w:delText>
            </w:r>
            <w:r w:rsidR="002124F2" w:rsidDel="00ED6C6F">
              <w:rPr>
                <w:noProof/>
                <w:webHidden/>
              </w:rPr>
              <w:fldChar w:fldCharType="end"/>
            </w:r>
            <w:r w:rsidDel="00ED6C6F">
              <w:rPr>
                <w:noProof/>
              </w:rPr>
              <w:fldChar w:fldCharType="end"/>
            </w:r>
          </w:del>
        </w:p>
        <w:p w14:paraId="7FE8CBD3" w14:textId="230B7BF6" w:rsidR="002124F2" w:rsidDel="00ED6C6F" w:rsidRDefault="00D66A96">
          <w:pPr>
            <w:pStyle w:val="TDC3"/>
            <w:tabs>
              <w:tab w:val="left" w:pos="1100"/>
              <w:tab w:val="right" w:leader="dot" w:pos="8494"/>
            </w:tabs>
            <w:rPr>
              <w:del w:id="133" w:author="REBECA" w:date="2021-05-26T23:54:00Z"/>
              <w:noProof/>
              <w:color w:val="auto"/>
              <w:sz w:val="22"/>
              <w:szCs w:val="22"/>
              <w:lang w:val="es-ES" w:eastAsia="es-ES" w:bidi="ar-SA"/>
            </w:rPr>
          </w:pPr>
          <w:del w:id="134" w:author="REBECA" w:date="2021-05-26T23:54:00Z">
            <w:r w:rsidDel="00ED6C6F">
              <w:rPr>
                <w:noProof/>
              </w:rPr>
              <w:fldChar w:fldCharType="begin"/>
            </w:r>
            <w:r w:rsidDel="00ED6C6F">
              <w:rPr>
                <w:noProof/>
              </w:rPr>
              <w:delInstrText xml:space="preserve"> HYPERLINK \l "_Toc72698950" </w:delInstrText>
            </w:r>
            <w:r w:rsidDel="00ED6C6F">
              <w:rPr>
                <w:noProof/>
              </w:rPr>
              <w:fldChar w:fldCharType="separate"/>
            </w:r>
          </w:del>
          <w:ins w:id="135" w:author="REBECA" w:date="2021-05-26T23:54:00Z">
            <w:r w:rsidR="00ED6C6F">
              <w:rPr>
                <w:b/>
                <w:bCs/>
                <w:noProof/>
                <w:lang w:val="es-ES"/>
              </w:rPr>
              <w:t>¡Error! Referencia de hipervínculo no válida.</w:t>
            </w:r>
          </w:ins>
          <w:del w:id="136" w:author="REBECA" w:date="2021-05-26T23:54:00Z">
            <w:r w:rsidR="002124F2" w:rsidRPr="007A2C37" w:rsidDel="00ED6C6F">
              <w:rPr>
                <w:rStyle w:val="Hipervnculo"/>
                <w:noProof/>
                <w:lang w:val="es-ES"/>
              </w:rPr>
              <w:delText>3.1.5</w:delText>
            </w:r>
            <w:r w:rsidR="002124F2" w:rsidDel="00ED6C6F">
              <w:rPr>
                <w:noProof/>
                <w:color w:val="auto"/>
                <w:sz w:val="22"/>
                <w:szCs w:val="22"/>
                <w:lang w:val="es-ES" w:eastAsia="es-ES" w:bidi="ar-SA"/>
              </w:rPr>
              <w:tab/>
            </w:r>
            <w:r w:rsidR="002124F2" w:rsidRPr="007A2C37" w:rsidDel="00ED6C6F">
              <w:rPr>
                <w:rStyle w:val="Hipervnculo"/>
                <w:noProof/>
                <w:lang w:val="es-ES"/>
              </w:rPr>
              <w:delText>DEPÓSITOS DE RENTA FIJA</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_Toc72698950 \h </w:delInstrText>
            </w:r>
            <w:r w:rsidR="002124F2" w:rsidDel="00ED6C6F">
              <w:rPr>
                <w:noProof/>
                <w:webHidden/>
              </w:rPr>
            </w:r>
            <w:r w:rsidR="002124F2" w:rsidDel="00ED6C6F">
              <w:rPr>
                <w:noProof/>
                <w:webHidden/>
              </w:rPr>
              <w:fldChar w:fldCharType="separate"/>
            </w:r>
            <w:r w:rsidR="002124F2" w:rsidDel="00ED6C6F">
              <w:rPr>
                <w:noProof/>
                <w:webHidden/>
              </w:rPr>
              <w:delText>21</w:delText>
            </w:r>
            <w:r w:rsidR="002124F2" w:rsidDel="00ED6C6F">
              <w:rPr>
                <w:noProof/>
                <w:webHidden/>
              </w:rPr>
              <w:fldChar w:fldCharType="end"/>
            </w:r>
            <w:r w:rsidDel="00ED6C6F">
              <w:rPr>
                <w:noProof/>
              </w:rPr>
              <w:fldChar w:fldCharType="end"/>
            </w:r>
          </w:del>
        </w:p>
        <w:p w14:paraId="20E06520" w14:textId="1C77BB17" w:rsidR="002124F2" w:rsidDel="00ED6C6F" w:rsidRDefault="00D66A96">
          <w:pPr>
            <w:pStyle w:val="TDC3"/>
            <w:tabs>
              <w:tab w:val="left" w:pos="1100"/>
              <w:tab w:val="right" w:leader="dot" w:pos="8494"/>
            </w:tabs>
            <w:rPr>
              <w:del w:id="137" w:author="REBECA" w:date="2021-05-26T23:54:00Z"/>
              <w:noProof/>
              <w:color w:val="auto"/>
              <w:sz w:val="22"/>
              <w:szCs w:val="22"/>
              <w:lang w:val="es-ES" w:eastAsia="es-ES" w:bidi="ar-SA"/>
            </w:rPr>
          </w:pPr>
          <w:del w:id="138" w:author="REBECA" w:date="2021-05-26T23:54:00Z">
            <w:r w:rsidDel="00ED6C6F">
              <w:rPr>
                <w:noProof/>
              </w:rPr>
              <w:fldChar w:fldCharType="begin"/>
            </w:r>
            <w:r w:rsidDel="00ED6C6F">
              <w:rPr>
                <w:noProof/>
              </w:rPr>
              <w:delInstrText xml:space="preserve"> HYPERLINK \l "_Toc72698951" </w:delInstrText>
            </w:r>
            <w:r w:rsidDel="00ED6C6F">
              <w:rPr>
                <w:noProof/>
              </w:rPr>
              <w:fldChar w:fldCharType="separate"/>
            </w:r>
          </w:del>
          <w:ins w:id="139" w:author="REBECA" w:date="2021-05-26T23:54:00Z">
            <w:r w:rsidR="00ED6C6F">
              <w:rPr>
                <w:b/>
                <w:bCs/>
                <w:noProof/>
                <w:lang w:val="es-ES"/>
              </w:rPr>
              <w:t>¡Error! Referencia de hipervínculo no válida.</w:t>
            </w:r>
          </w:ins>
          <w:del w:id="140" w:author="REBECA" w:date="2021-05-26T23:54:00Z">
            <w:r w:rsidR="002124F2" w:rsidRPr="007A2C37" w:rsidDel="00ED6C6F">
              <w:rPr>
                <w:rStyle w:val="Hipervnculo"/>
                <w:noProof/>
                <w:lang w:val="es-ES"/>
              </w:rPr>
              <w:delText>3.1.6</w:delText>
            </w:r>
            <w:r w:rsidR="002124F2" w:rsidDel="00ED6C6F">
              <w:rPr>
                <w:noProof/>
                <w:color w:val="auto"/>
                <w:sz w:val="22"/>
                <w:szCs w:val="22"/>
                <w:lang w:val="es-ES" w:eastAsia="es-ES" w:bidi="ar-SA"/>
              </w:rPr>
              <w:tab/>
            </w:r>
            <w:r w:rsidR="002124F2" w:rsidRPr="007A2C37" w:rsidDel="00ED6C6F">
              <w:rPr>
                <w:rStyle w:val="Hipervnculo"/>
                <w:noProof/>
                <w:lang w:val="es-ES"/>
              </w:rPr>
              <w:delText>ANÁLISIS DE PROYECTOS / INVERSIONES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_Toc72698951 \h </w:delInstrText>
            </w:r>
            <w:r w:rsidR="002124F2" w:rsidDel="00ED6C6F">
              <w:rPr>
                <w:noProof/>
                <w:webHidden/>
              </w:rPr>
            </w:r>
            <w:r w:rsidR="002124F2" w:rsidDel="00ED6C6F">
              <w:rPr>
                <w:noProof/>
                <w:webHidden/>
              </w:rPr>
              <w:fldChar w:fldCharType="separate"/>
            </w:r>
            <w:r w:rsidR="002124F2" w:rsidDel="00ED6C6F">
              <w:rPr>
                <w:noProof/>
                <w:webHidden/>
              </w:rPr>
              <w:delText>27</w:delText>
            </w:r>
            <w:r w:rsidR="002124F2" w:rsidDel="00ED6C6F">
              <w:rPr>
                <w:noProof/>
                <w:webHidden/>
              </w:rPr>
              <w:fldChar w:fldCharType="end"/>
            </w:r>
            <w:r w:rsidDel="00ED6C6F">
              <w:rPr>
                <w:noProof/>
              </w:rPr>
              <w:fldChar w:fldCharType="end"/>
            </w:r>
          </w:del>
        </w:p>
        <w:p w14:paraId="5B943FAF" w14:textId="19A48089" w:rsidR="002124F2" w:rsidDel="00ED6C6F" w:rsidRDefault="00D66A96">
          <w:pPr>
            <w:pStyle w:val="TDC3"/>
            <w:tabs>
              <w:tab w:val="left" w:pos="1100"/>
              <w:tab w:val="right" w:leader="dot" w:pos="8494"/>
            </w:tabs>
            <w:rPr>
              <w:del w:id="141" w:author="REBECA" w:date="2021-05-26T23:54:00Z"/>
              <w:noProof/>
              <w:color w:val="auto"/>
              <w:sz w:val="22"/>
              <w:szCs w:val="22"/>
              <w:lang w:val="es-ES" w:eastAsia="es-ES" w:bidi="ar-SA"/>
            </w:rPr>
          </w:pPr>
          <w:del w:id="142" w:author="REBECA" w:date="2021-05-26T23:54:00Z">
            <w:r w:rsidDel="00ED6C6F">
              <w:rPr>
                <w:noProof/>
              </w:rPr>
              <w:fldChar w:fldCharType="begin"/>
            </w:r>
            <w:r w:rsidDel="00ED6C6F">
              <w:rPr>
                <w:noProof/>
              </w:rPr>
              <w:delInstrText xml:space="preserve"> HYPERLINK \l "_Toc72698952" </w:delInstrText>
            </w:r>
            <w:r w:rsidDel="00ED6C6F">
              <w:rPr>
                <w:noProof/>
              </w:rPr>
              <w:fldChar w:fldCharType="separate"/>
            </w:r>
          </w:del>
          <w:ins w:id="143" w:author="REBECA" w:date="2021-05-26T23:54:00Z">
            <w:r w:rsidR="00ED6C6F">
              <w:rPr>
                <w:b/>
                <w:bCs/>
                <w:noProof/>
                <w:lang w:val="es-ES"/>
              </w:rPr>
              <w:t>¡Error! Referencia de hipervínculo no válida.</w:t>
            </w:r>
          </w:ins>
          <w:del w:id="144" w:author="REBECA" w:date="2021-05-26T23:54:00Z">
            <w:r w:rsidR="002124F2" w:rsidRPr="007A2C37" w:rsidDel="00ED6C6F">
              <w:rPr>
                <w:rStyle w:val="Hipervnculo"/>
                <w:noProof/>
                <w:lang w:val="es-ES"/>
              </w:rPr>
              <w:delText>3.1.7</w:delText>
            </w:r>
            <w:r w:rsidR="002124F2" w:rsidDel="00ED6C6F">
              <w:rPr>
                <w:noProof/>
                <w:color w:val="auto"/>
                <w:sz w:val="22"/>
                <w:szCs w:val="22"/>
                <w:lang w:val="es-ES" w:eastAsia="es-ES" w:bidi="ar-SA"/>
              </w:rPr>
              <w:tab/>
            </w:r>
            <w:r w:rsidR="002124F2" w:rsidRPr="007A2C37" w:rsidDel="00ED6C6F">
              <w:rPr>
                <w:rStyle w:val="Hipervnculo"/>
                <w:noProof/>
                <w:lang w:val="es-ES"/>
              </w:rPr>
              <w:delText>LETRAS DE CAMBIO, LETRAS DEL TESORO, BONOS Y OBLIGACIONES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_Toc72698952 \h </w:delInstrText>
            </w:r>
            <w:r w:rsidR="002124F2" w:rsidDel="00ED6C6F">
              <w:rPr>
                <w:noProof/>
                <w:webHidden/>
              </w:rPr>
            </w:r>
            <w:r w:rsidR="002124F2" w:rsidDel="00ED6C6F">
              <w:rPr>
                <w:noProof/>
                <w:webHidden/>
              </w:rPr>
              <w:fldChar w:fldCharType="separate"/>
            </w:r>
            <w:r w:rsidR="002124F2" w:rsidDel="00ED6C6F">
              <w:rPr>
                <w:noProof/>
                <w:webHidden/>
              </w:rPr>
              <w:delText>36</w:delText>
            </w:r>
            <w:r w:rsidR="002124F2" w:rsidDel="00ED6C6F">
              <w:rPr>
                <w:noProof/>
                <w:webHidden/>
              </w:rPr>
              <w:fldChar w:fldCharType="end"/>
            </w:r>
            <w:r w:rsidDel="00ED6C6F">
              <w:rPr>
                <w:noProof/>
              </w:rPr>
              <w:fldChar w:fldCharType="end"/>
            </w:r>
          </w:del>
        </w:p>
        <w:p w14:paraId="615C0C37" w14:textId="7CC94C91" w:rsidR="002124F2" w:rsidDel="00ED6C6F" w:rsidRDefault="00D66A96">
          <w:pPr>
            <w:pStyle w:val="TDC3"/>
            <w:tabs>
              <w:tab w:val="left" w:pos="1100"/>
              <w:tab w:val="right" w:leader="dot" w:pos="8494"/>
            </w:tabs>
            <w:rPr>
              <w:del w:id="145" w:author="REBECA" w:date="2021-05-26T23:54:00Z"/>
              <w:noProof/>
              <w:color w:val="auto"/>
              <w:sz w:val="22"/>
              <w:szCs w:val="22"/>
              <w:lang w:val="es-ES" w:eastAsia="es-ES" w:bidi="ar-SA"/>
            </w:rPr>
          </w:pPr>
          <w:del w:id="146" w:author="REBECA" w:date="2021-05-26T23:54:00Z">
            <w:r w:rsidDel="00ED6C6F">
              <w:rPr>
                <w:noProof/>
              </w:rPr>
              <w:fldChar w:fldCharType="begin"/>
            </w:r>
            <w:r w:rsidDel="00ED6C6F">
              <w:rPr>
                <w:noProof/>
              </w:rPr>
              <w:delInstrText xml:space="preserve"> HYPERLINK \l "_Toc72698953" </w:delInstrText>
            </w:r>
            <w:r w:rsidDel="00ED6C6F">
              <w:rPr>
                <w:noProof/>
              </w:rPr>
              <w:fldChar w:fldCharType="separate"/>
            </w:r>
          </w:del>
          <w:ins w:id="147" w:author="REBECA" w:date="2021-05-26T23:54:00Z">
            <w:r w:rsidR="00ED6C6F">
              <w:rPr>
                <w:b/>
                <w:bCs/>
                <w:noProof/>
                <w:lang w:val="es-ES"/>
              </w:rPr>
              <w:t>¡Error! Referencia de hipervínculo no válida.</w:t>
            </w:r>
          </w:ins>
          <w:del w:id="148" w:author="REBECA" w:date="2021-05-26T23:54:00Z">
            <w:r w:rsidR="002124F2" w:rsidRPr="007A2C37" w:rsidDel="00ED6C6F">
              <w:rPr>
                <w:rStyle w:val="Hipervnculo"/>
                <w:noProof/>
                <w:lang w:val="es-ES"/>
              </w:rPr>
              <w:delText>3.1.8</w:delText>
            </w:r>
            <w:r w:rsidR="002124F2" w:rsidDel="00ED6C6F">
              <w:rPr>
                <w:noProof/>
                <w:color w:val="auto"/>
                <w:sz w:val="22"/>
                <w:szCs w:val="22"/>
                <w:lang w:val="es-ES" w:eastAsia="es-ES" w:bidi="ar-SA"/>
              </w:rPr>
              <w:tab/>
            </w:r>
            <w:r w:rsidR="002124F2" w:rsidRPr="007A2C37" w:rsidDel="00ED6C6F">
              <w:rPr>
                <w:rStyle w:val="Hipervnculo"/>
                <w:noProof/>
                <w:lang w:val="es-ES"/>
              </w:rPr>
              <w:delText>PRÉSTAMOS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_Toc72698953 \h </w:delInstrText>
            </w:r>
            <w:r w:rsidR="002124F2" w:rsidDel="00ED6C6F">
              <w:rPr>
                <w:noProof/>
                <w:webHidden/>
              </w:rPr>
            </w:r>
            <w:r w:rsidR="002124F2" w:rsidDel="00ED6C6F">
              <w:rPr>
                <w:noProof/>
                <w:webHidden/>
              </w:rPr>
              <w:fldChar w:fldCharType="separate"/>
            </w:r>
            <w:r w:rsidR="002124F2" w:rsidDel="00ED6C6F">
              <w:rPr>
                <w:noProof/>
                <w:webHidden/>
              </w:rPr>
              <w:delText>41</w:delText>
            </w:r>
            <w:r w:rsidR="002124F2" w:rsidDel="00ED6C6F">
              <w:rPr>
                <w:noProof/>
                <w:webHidden/>
              </w:rPr>
              <w:fldChar w:fldCharType="end"/>
            </w:r>
            <w:r w:rsidDel="00ED6C6F">
              <w:rPr>
                <w:noProof/>
              </w:rPr>
              <w:fldChar w:fldCharType="end"/>
            </w:r>
          </w:del>
        </w:p>
        <w:p w14:paraId="234D8C8C" w14:textId="6B17B5E5" w:rsidR="002124F2" w:rsidDel="00ED6C6F" w:rsidRDefault="00D66A96">
          <w:pPr>
            <w:pStyle w:val="TDC3"/>
            <w:tabs>
              <w:tab w:val="left" w:pos="1100"/>
              <w:tab w:val="right" w:leader="dot" w:pos="8494"/>
            </w:tabs>
            <w:rPr>
              <w:del w:id="149" w:author="REBECA" w:date="2021-05-26T23:54:00Z"/>
              <w:noProof/>
              <w:color w:val="auto"/>
              <w:sz w:val="22"/>
              <w:szCs w:val="22"/>
              <w:lang w:val="es-ES" w:eastAsia="es-ES" w:bidi="ar-SA"/>
            </w:rPr>
          </w:pPr>
          <w:del w:id="150" w:author="REBECA" w:date="2021-05-26T23:54:00Z">
            <w:r w:rsidDel="00ED6C6F">
              <w:rPr>
                <w:noProof/>
              </w:rPr>
              <w:fldChar w:fldCharType="begin"/>
            </w:r>
            <w:r w:rsidDel="00ED6C6F">
              <w:rPr>
                <w:noProof/>
              </w:rPr>
              <w:delInstrText xml:space="preserve"> HYPERLINK \l "_Toc72698954" </w:delInstrText>
            </w:r>
            <w:r w:rsidDel="00ED6C6F">
              <w:rPr>
                <w:noProof/>
              </w:rPr>
              <w:fldChar w:fldCharType="separate"/>
            </w:r>
          </w:del>
          <w:ins w:id="151" w:author="REBECA" w:date="2021-05-26T23:54:00Z">
            <w:r w:rsidR="00ED6C6F">
              <w:rPr>
                <w:b/>
                <w:bCs/>
                <w:noProof/>
                <w:lang w:val="es-ES"/>
              </w:rPr>
              <w:t>¡Error! Referencia de hipervínculo no válida.</w:t>
            </w:r>
          </w:ins>
          <w:del w:id="152" w:author="REBECA" w:date="2021-05-26T23:54:00Z">
            <w:r w:rsidR="002124F2" w:rsidRPr="007A2C37" w:rsidDel="00ED6C6F">
              <w:rPr>
                <w:rStyle w:val="Hipervnculo"/>
                <w:noProof/>
                <w:lang w:val="es-ES"/>
              </w:rPr>
              <w:delText>3.1.9</w:delText>
            </w:r>
            <w:r w:rsidR="002124F2" w:rsidDel="00ED6C6F">
              <w:rPr>
                <w:noProof/>
                <w:color w:val="auto"/>
                <w:sz w:val="22"/>
                <w:szCs w:val="22"/>
                <w:lang w:val="es-ES" w:eastAsia="es-ES" w:bidi="ar-SA"/>
              </w:rPr>
              <w:tab/>
            </w:r>
            <w:r w:rsidR="002124F2" w:rsidRPr="007A2C37" w:rsidDel="00ED6C6F">
              <w:rPr>
                <w:rStyle w:val="Hipervnculo"/>
                <w:noProof/>
                <w:lang w:val="es-ES"/>
              </w:rPr>
              <w:delText>EXTRACCIÓN DE DATOS WEB Y CÁLCULO DE BETAS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_Toc72698954 \h </w:delInstrText>
            </w:r>
            <w:r w:rsidR="002124F2" w:rsidDel="00ED6C6F">
              <w:rPr>
                <w:noProof/>
                <w:webHidden/>
              </w:rPr>
            </w:r>
            <w:r w:rsidR="002124F2" w:rsidDel="00ED6C6F">
              <w:rPr>
                <w:noProof/>
                <w:webHidden/>
              </w:rPr>
              <w:fldChar w:fldCharType="separate"/>
            </w:r>
            <w:r w:rsidR="002124F2" w:rsidDel="00ED6C6F">
              <w:rPr>
                <w:noProof/>
                <w:webHidden/>
              </w:rPr>
              <w:delText>45</w:delText>
            </w:r>
            <w:r w:rsidR="002124F2" w:rsidDel="00ED6C6F">
              <w:rPr>
                <w:noProof/>
                <w:webHidden/>
              </w:rPr>
              <w:fldChar w:fldCharType="end"/>
            </w:r>
            <w:r w:rsidDel="00ED6C6F">
              <w:rPr>
                <w:noProof/>
              </w:rPr>
              <w:fldChar w:fldCharType="end"/>
            </w:r>
          </w:del>
        </w:p>
        <w:p w14:paraId="7115A648" w14:textId="2009BB9D" w:rsidR="002124F2" w:rsidDel="00ED6C6F" w:rsidRDefault="00D66A96">
          <w:pPr>
            <w:pStyle w:val="TDC3"/>
            <w:tabs>
              <w:tab w:val="left" w:pos="1320"/>
              <w:tab w:val="right" w:leader="dot" w:pos="8494"/>
            </w:tabs>
            <w:rPr>
              <w:del w:id="153" w:author="REBECA" w:date="2021-05-26T23:54:00Z"/>
              <w:noProof/>
              <w:color w:val="auto"/>
              <w:sz w:val="22"/>
              <w:szCs w:val="22"/>
              <w:lang w:val="es-ES" w:eastAsia="es-ES" w:bidi="ar-SA"/>
            </w:rPr>
          </w:pPr>
          <w:del w:id="154" w:author="REBECA" w:date="2021-05-26T23:54:00Z">
            <w:r w:rsidDel="00ED6C6F">
              <w:rPr>
                <w:noProof/>
              </w:rPr>
              <w:fldChar w:fldCharType="begin"/>
            </w:r>
            <w:r w:rsidDel="00ED6C6F">
              <w:rPr>
                <w:noProof/>
              </w:rPr>
              <w:delInstrText xml:space="preserve"> HYPERLINK \l "_Toc72698955" </w:delInstrText>
            </w:r>
            <w:r w:rsidDel="00ED6C6F">
              <w:rPr>
                <w:noProof/>
              </w:rPr>
              <w:fldChar w:fldCharType="separate"/>
            </w:r>
          </w:del>
          <w:ins w:id="155" w:author="REBECA" w:date="2021-05-26T23:54:00Z">
            <w:r w:rsidR="00ED6C6F">
              <w:rPr>
                <w:b/>
                <w:bCs/>
                <w:noProof/>
                <w:lang w:val="es-ES"/>
              </w:rPr>
              <w:t>¡Error! Referencia de hipervínculo no válida.</w:t>
            </w:r>
          </w:ins>
          <w:del w:id="156" w:author="REBECA" w:date="2021-05-26T23:54:00Z">
            <w:r w:rsidR="002124F2" w:rsidRPr="007A2C37" w:rsidDel="00ED6C6F">
              <w:rPr>
                <w:rStyle w:val="Hipervnculo"/>
                <w:noProof/>
                <w:lang w:val="es-ES"/>
              </w:rPr>
              <w:delText>3.1.10</w:delText>
            </w:r>
            <w:r w:rsidR="002124F2" w:rsidDel="00ED6C6F">
              <w:rPr>
                <w:noProof/>
                <w:color w:val="auto"/>
                <w:sz w:val="22"/>
                <w:szCs w:val="22"/>
                <w:lang w:val="es-ES" w:eastAsia="es-ES" w:bidi="ar-SA"/>
              </w:rPr>
              <w:tab/>
            </w:r>
            <w:r w:rsidR="002124F2" w:rsidRPr="007A2C37" w:rsidDel="00ED6C6F">
              <w:rPr>
                <w:rStyle w:val="Hipervnculo"/>
                <w:noProof/>
                <w:lang w:val="es-ES"/>
              </w:rPr>
              <w:delText>AUTOMATIZACIÓN DE INFORMES.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_Toc72698955 \h </w:delInstrText>
            </w:r>
            <w:r w:rsidR="002124F2" w:rsidDel="00ED6C6F">
              <w:rPr>
                <w:noProof/>
                <w:webHidden/>
              </w:rPr>
            </w:r>
            <w:r w:rsidR="002124F2" w:rsidDel="00ED6C6F">
              <w:rPr>
                <w:noProof/>
                <w:webHidden/>
              </w:rPr>
              <w:fldChar w:fldCharType="separate"/>
            </w:r>
            <w:r w:rsidR="002124F2" w:rsidDel="00ED6C6F">
              <w:rPr>
                <w:noProof/>
                <w:webHidden/>
              </w:rPr>
              <w:delText>47</w:delText>
            </w:r>
            <w:r w:rsidR="002124F2" w:rsidDel="00ED6C6F">
              <w:rPr>
                <w:noProof/>
                <w:webHidden/>
              </w:rPr>
              <w:fldChar w:fldCharType="end"/>
            </w:r>
            <w:r w:rsidDel="00ED6C6F">
              <w:rPr>
                <w:noProof/>
              </w:rPr>
              <w:fldChar w:fldCharType="end"/>
            </w:r>
          </w:del>
        </w:p>
        <w:p w14:paraId="669906AC" w14:textId="3697D5BC" w:rsidR="002124F2" w:rsidDel="00ED6C6F" w:rsidRDefault="00D66A96">
          <w:pPr>
            <w:pStyle w:val="TDC1"/>
            <w:tabs>
              <w:tab w:val="left" w:pos="400"/>
              <w:tab w:val="right" w:leader="dot" w:pos="8494"/>
            </w:tabs>
            <w:rPr>
              <w:del w:id="157" w:author="REBECA" w:date="2021-05-26T23:54:00Z"/>
              <w:noProof/>
              <w:color w:val="auto"/>
              <w:sz w:val="22"/>
              <w:szCs w:val="22"/>
              <w:lang w:val="es-ES" w:eastAsia="es-ES" w:bidi="ar-SA"/>
            </w:rPr>
          </w:pPr>
          <w:del w:id="158" w:author="REBECA" w:date="2021-05-26T23:54:00Z">
            <w:r w:rsidDel="00ED6C6F">
              <w:rPr>
                <w:noProof/>
              </w:rPr>
              <w:fldChar w:fldCharType="begin"/>
            </w:r>
            <w:r w:rsidDel="00ED6C6F">
              <w:rPr>
                <w:noProof/>
              </w:rPr>
              <w:delInstrText xml:space="preserve"> HYPERLINK \l "_Toc72698956" </w:delInstrText>
            </w:r>
            <w:r w:rsidDel="00ED6C6F">
              <w:rPr>
                <w:noProof/>
              </w:rPr>
              <w:fldChar w:fldCharType="separate"/>
            </w:r>
          </w:del>
          <w:ins w:id="159" w:author="REBECA" w:date="2021-05-26T23:54:00Z">
            <w:r w:rsidR="00ED6C6F">
              <w:rPr>
                <w:b/>
                <w:bCs/>
                <w:noProof/>
                <w:lang w:val="es-ES"/>
              </w:rPr>
              <w:t>¡Error! Referencia de hipervínculo no válida.</w:t>
            </w:r>
          </w:ins>
          <w:del w:id="160" w:author="REBECA" w:date="2021-05-26T23:54:00Z">
            <w:r w:rsidR="002124F2" w:rsidRPr="007A2C37" w:rsidDel="00ED6C6F">
              <w:rPr>
                <w:rStyle w:val="Hipervnculo"/>
                <w:noProof/>
                <w:lang w:val="es-ES"/>
              </w:rPr>
              <w:delText>4</w:delText>
            </w:r>
            <w:r w:rsidR="002124F2" w:rsidDel="00ED6C6F">
              <w:rPr>
                <w:noProof/>
                <w:color w:val="auto"/>
                <w:sz w:val="22"/>
                <w:szCs w:val="22"/>
                <w:lang w:val="es-ES" w:eastAsia="es-ES" w:bidi="ar-SA"/>
              </w:rPr>
              <w:tab/>
            </w:r>
            <w:r w:rsidR="002124F2" w:rsidRPr="007A2C37" w:rsidDel="00ED6C6F">
              <w:rPr>
                <w:rStyle w:val="Hipervnculo"/>
                <w:noProof/>
                <w:lang w:val="es-ES"/>
              </w:rPr>
              <w:delText>CONCLUSIONES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_Toc72698956 \h </w:delInstrText>
            </w:r>
            <w:r w:rsidR="002124F2" w:rsidDel="00ED6C6F">
              <w:rPr>
                <w:noProof/>
                <w:webHidden/>
              </w:rPr>
            </w:r>
            <w:r w:rsidR="002124F2" w:rsidDel="00ED6C6F">
              <w:rPr>
                <w:noProof/>
                <w:webHidden/>
              </w:rPr>
              <w:fldChar w:fldCharType="separate"/>
            </w:r>
            <w:r w:rsidR="002124F2" w:rsidDel="00ED6C6F">
              <w:rPr>
                <w:noProof/>
                <w:webHidden/>
              </w:rPr>
              <w:delText>48</w:delText>
            </w:r>
            <w:r w:rsidR="002124F2" w:rsidDel="00ED6C6F">
              <w:rPr>
                <w:noProof/>
                <w:webHidden/>
              </w:rPr>
              <w:fldChar w:fldCharType="end"/>
            </w:r>
            <w:r w:rsidDel="00ED6C6F">
              <w:rPr>
                <w:noProof/>
              </w:rPr>
              <w:fldChar w:fldCharType="end"/>
            </w:r>
          </w:del>
        </w:p>
        <w:p w14:paraId="17A1F1B1" w14:textId="6C58094C" w:rsidR="002124F2" w:rsidDel="00ED6C6F" w:rsidRDefault="00D66A96">
          <w:pPr>
            <w:pStyle w:val="TDC1"/>
            <w:tabs>
              <w:tab w:val="left" w:pos="400"/>
              <w:tab w:val="right" w:leader="dot" w:pos="8494"/>
            </w:tabs>
            <w:rPr>
              <w:del w:id="161" w:author="REBECA" w:date="2021-05-26T23:54:00Z"/>
              <w:noProof/>
              <w:color w:val="auto"/>
              <w:sz w:val="22"/>
              <w:szCs w:val="22"/>
              <w:lang w:val="es-ES" w:eastAsia="es-ES" w:bidi="ar-SA"/>
            </w:rPr>
          </w:pPr>
          <w:del w:id="162" w:author="REBECA" w:date="2021-05-26T23:54:00Z">
            <w:r w:rsidDel="00ED6C6F">
              <w:rPr>
                <w:noProof/>
              </w:rPr>
              <w:fldChar w:fldCharType="begin"/>
            </w:r>
            <w:r w:rsidDel="00ED6C6F">
              <w:rPr>
                <w:noProof/>
              </w:rPr>
              <w:delInstrText xml:space="preserve"> HYPERLINK \l "_Toc72698957" </w:delInstrText>
            </w:r>
            <w:r w:rsidDel="00ED6C6F">
              <w:rPr>
                <w:noProof/>
              </w:rPr>
              <w:fldChar w:fldCharType="separate"/>
            </w:r>
          </w:del>
          <w:ins w:id="163" w:author="REBECA" w:date="2021-05-26T23:54:00Z">
            <w:r w:rsidR="00ED6C6F">
              <w:rPr>
                <w:b/>
                <w:bCs/>
                <w:noProof/>
                <w:lang w:val="es-ES"/>
              </w:rPr>
              <w:t>¡Error! Referencia de hipervínculo no válida.</w:t>
            </w:r>
          </w:ins>
          <w:del w:id="164" w:author="REBECA" w:date="2021-05-26T23:54:00Z">
            <w:r w:rsidR="002124F2" w:rsidRPr="007A2C37" w:rsidDel="00ED6C6F">
              <w:rPr>
                <w:rStyle w:val="Hipervnculo"/>
                <w:noProof/>
                <w:lang w:val="es-ES"/>
              </w:rPr>
              <w:delText>5</w:delText>
            </w:r>
            <w:r w:rsidR="002124F2" w:rsidDel="00ED6C6F">
              <w:rPr>
                <w:noProof/>
                <w:color w:val="auto"/>
                <w:sz w:val="22"/>
                <w:szCs w:val="22"/>
                <w:lang w:val="es-ES" w:eastAsia="es-ES" w:bidi="ar-SA"/>
              </w:rPr>
              <w:tab/>
            </w:r>
            <w:r w:rsidR="002124F2" w:rsidRPr="007A2C37" w:rsidDel="00ED6C6F">
              <w:rPr>
                <w:rStyle w:val="Hipervnculo"/>
                <w:noProof/>
                <w:lang w:val="es-ES"/>
              </w:rPr>
              <w:delText>ANEXOS</w:delText>
            </w:r>
            <w:r w:rsidR="002124F2" w:rsidDel="00ED6C6F">
              <w:rPr>
                <w:noProof/>
                <w:webHidden/>
              </w:rPr>
              <w:tab/>
            </w:r>
            <w:r w:rsidR="002124F2" w:rsidDel="00ED6C6F">
              <w:rPr>
                <w:noProof/>
                <w:webHidden/>
              </w:rPr>
              <w:fldChar w:fldCharType="begin"/>
            </w:r>
            <w:r w:rsidR="002124F2" w:rsidDel="00ED6C6F">
              <w:rPr>
                <w:noProof/>
                <w:webHidden/>
              </w:rPr>
              <w:delInstrText xml:space="preserve"> PAGEREF _Toc72698957 \h </w:delInstrText>
            </w:r>
            <w:r w:rsidR="002124F2" w:rsidDel="00ED6C6F">
              <w:rPr>
                <w:noProof/>
                <w:webHidden/>
              </w:rPr>
            </w:r>
            <w:r w:rsidR="002124F2" w:rsidDel="00ED6C6F">
              <w:rPr>
                <w:noProof/>
                <w:webHidden/>
              </w:rPr>
              <w:fldChar w:fldCharType="separate"/>
            </w:r>
            <w:r w:rsidR="002124F2" w:rsidDel="00ED6C6F">
              <w:rPr>
                <w:noProof/>
                <w:webHidden/>
              </w:rPr>
              <w:delText>48</w:delText>
            </w:r>
            <w:r w:rsidR="002124F2" w:rsidDel="00ED6C6F">
              <w:rPr>
                <w:noProof/>
                <w:webHidden/>
              </w:rPr>
              <w:fldChar w:fldCharType="end"/>
            </w:r>
            <w:r w:rsidDel="00ED6C6F">
              <w:rPr>
                <w:noProof/>
              </w:rPr>
              <w:fldChar w:fldCharType="end"/>
            </w:r>
          </w:del>
        </w:p>
        <w:p w14:paraId="60198230" w14:textId="3AC1DAC8" w:rsidR="00836AC3" w:rsidRDefault="00836AC3">
          <w:r>
            <w:rPr>
              <w:b/>
              <w:bCs/>
            </w:rPr>
            <w:fldChar w:fldCharType="end"/>
          </w:r>
        </w:p>
      </w:sdtContent>
    </w:sdt>
    <w:p w14:paraId="115AE9CA" w14:textId="20464447" w:rsidR="003C1B07" w:rsidRDefault="003C1B07" w:rsidP="003C1B07">
      <w:pPr>
        <w:ind w:left="0"/>
        <w:rPr>
          <w:rFonts w:ascii="Times New Roman" w:hAnsi="Times New Roman" w:cs="Times New Roman"/>
          <w:sz w:val="24"/>
          <w:szCs w:val="24"/>
          <w:lang w:val="es-ES"/>
        </w:rPr>
      </w:pPr>
    </w:p>
    <w:p w14:paraId="42B622DF" w14:textId="60649F00" w:rsidR="003C1B07" w:rsidRDefault="003C1B07" w:rsidP="003C1B07">
      <w:pPr>
        <w:ind w:left="0"/>
        <w:rPr>
          <w:rFonts w:ascii="Times New Roman" w:hAnsi="Times New Roman" w:cs="Times New Roman"/>
          <w:sz w:val="24"/>
          <w:szCs w:val="24"/>
          <w:lang w:val="es-ES"/>
        </w:rPr>
      </w:pPr>
    </w:p>
    <w:p w14:paraId="0F34A29D" w14:textId="44FCB303" w:rsidR="003C1B07" w:rsidDel="00ED6C6F" w:rsidRDefault="003C1B07" w:rsidP="003C1B07">
      <w:pPr>
        <w:ind w:left="0"/>
        <w:rPr>
          <w:del w:id="165" w:author="REBECA" w:date="2021-05-26T23:55:00Z"/>
          <w:rFonts w:ascii="Times New Roman" w:hAnsi="Times New Roman" w:cs="Times New Roman"/>
          <w:sz w:val="24"/>
          <w:szCs w:val="24"/>
          <w:lang w:val="es-ES"/>
        </w:rPr>
      </w:pPr>
    </w:p>
    <w:p w14:paraId="0B85740D" w14:textId="2D6C5FD8" w:rsidR="005C680C" w:rsidDel="00ED6C6F" w:rsidRDefault="005C680C" w:rsidP="003C1B07">
      <w:pPr>
        <w:ind w:left="0"/>
        <w:rPr>
          <w:del w:id="166" w:author="REBECA" w:date="2021-05-26T23:55:00Z"/>
          <w:rFonts w:ascii="Times New Roman" w:hAnsi="Times New Roman" w:cs="Times New Roman"/>
          <w:sz w:val="24"/>
          <w:szCs w:val="24"/>
          <w:lang w:val="es-ES"/>
        </w:rPr>
      </w:pPr>
    </w:p>
    <w:p w14:paraId="00854645" w14:textId="31A5AE92" w:rsidR="003C1B07" w:rsidDel="00ED6C6F" w:rsidRDefault="003C1B07" w:rsidP="003C1B07">
      <w:pPr>
        <w:ind w:left="0"/>
        <w:rPr>
          <w:del w:id="167" w:author="REBECA" w:date="2021-05-26T23:55:00Z"/>
          <w:rFonts w:ascii="Times New Roman" w:hAnsi="Times New Roman" w:cs="Times New Roman"/>
          <w:sz w:val="24"/>
          <w:szCs w:val="24"/>
          <w:lang w:val="es-ES"/>
        </w:rPr>
      </w:pPr>
    </w:p>
    <w:p w14:paraId="62296261" w14:textId="3C26ED5B" w:rsidR="003C1B07" w:rsidDel="00ED6C6F" w:rsidRDefault="003C1B07" w:rsidP="003C1B07">
      <w:pPr>
        <w:ind w:left="0"/>
        <w:rPr>
          <w:del w:id="168" w:author="REBECA" w:date="2021-05-26T23:55:00Z"/>
          <w:rFonts w:ascii="Times New Roman" w:hAnsi="Times New Roman" w:cs="Times New Roman"/>
          <w:sz w:val="24"/>
          <w:szCs w:val="24"/>
          <w:lang w:val="es-ES"/>
        </w:rPr>
      </w:pPr>
    </w:p>
    <w:p w14:paraId="44A7B1BA" w14:textId="3C6C9F7D" w:rsidR="003C1B07" w:rsidDel="00ED6C6F" w:rsidRDefault="003C1B07" w:rsidP="003C1B07">
      <w:pPr>
        <w:ind w:left="0"/>
        <w:rPr>
          <w:del w:id="169" w:author="REBECA" w:date="2021-05-26T23:55:00Z"/>
          <w:rFonts w:ascii="Times New Roman" w:hAnsi="Times New Roman" w:cs="Times New Roman"/>
          <w:sz w:val="24"/>
          <w:szCs w:val="24"/>
          <w:lang w:val="es-ES"/>
        </w:rPr>
      </w:pPr>
    </w:p>
    <w:p w14:paraId="4858BFF4" w14:textId="2E2F59AD" w:rsidR="003C1B07" w:rsidDel="00ED6C6F" w:rsidRDefault="003C1B07" w:rsidP="003C1B07">
      <w:pPr>
        <w:ind w:left="0"/>
        <w:rPr>
          <w:del w:id="170" w:author="REBECA" w:date="2021-05-26T23:55:00Z"/>
          <w:rFonts w:ascii="Times New Roman" w:hAnsi="Times New Roman" w:cs="Times New Roman"/>
          <w:sz w:val="24"/>
          <w:szCs w:val="24"/>
          <w:lang w:val="es-ES"/>
        </w:rPr>
      </w:pPr>
    </w:p>
    <w:p w14:paraId="27F81CE8" w14:textId="698FFE76" w:rsidR="003C1B07" w:rsidDel="00ED6C6F" w:rsidRDefault="003C1B07" w:rsidP="003C1B07">
      <w:pPr>
        <w:ind w:left="0"/>
        <w:rPr>
          <w:del w:id="171" w:author="REBECA" w:date="2021-05-26T23:55:00Z"/>
          <w:rFonts w:ascii="Times New Roman" w:hAnsi="Times New Roman" w:cs="Times New Roman"/>
          <w:sz w:val="24"/>
          <w:szCs w:val="24"/>
          <w:lang w:val="es-ES"/>
        </w:rPr>
      </w:pPr>
    </w:p>
    <w:p w14:paraId="7B97439C" w14:textId="5421F30C" w:rsidR="003C1B07" w:rsidDel="00ED6C6F" w:rsidRDefault="003C1B07" w:rsidP="003C1B07">
      <w:pPr>
        <w:ind w:left="0"/>
        <w:rPr>
          <w:del w:id="172" w:author="REBECA" w:date="2021-05-26T23:55:00Z"/>
          <w:rFonts w:ascii="Times New Roman" w:hAnsi="Times New Roman" w:cs="Times New Roman"/>
          <w:sz w:val="24"/>
          <w:szCs w:val="24"/>
          <w:lang w:val="es-ES"/>
        </w:rPr>
      </w:pPr>
    </w:p>
    <w:p w14:paraId="0DA4035F" w14:textId="3575E8B4" w:rsidR="003C1B07" w:rsidDel="00ED6C6F" w:rsidRDefault="003C1B07" w:rsidP="003C1B07">
      <w:pPr>
        <w:ind w:left="0"/>
        <w:rPr>
          <w:del w:id="173" w:author="REBECA" w:date="2021-05-26T23:55:00Z"/>
          <w:rFonts w:ascii="Times New Roman" w:hAnsi="Times New Roman" w:cs="Times New Roman"/>
          <w:sz w:val="24"/>
          <w:szCs w:val="24"/>
          <w:lang w:val="es-ES"/>
        </w:rPr>
      </w:pPr>
    </w:p>
    <w:p w14:paraId="7D13E256" w14:textId="7EDEFC64" w:rsidR="003C1B07" w:rsidRDefault="003C1B07" w:rsidP="003C1B07">
      <w:pPr>
        <w:ind w:left="0"/>
        <w:rPr>
          <w:rFonts w:ascii="Times New Roman" w:hAnsi="Times New Roman" w:cs="Times New Roman"/>
          <w:sz w:val="24"/>
          <w:szCs w:val="24"/>
          <w:lang w:val="es-ES"/>
        </w:rPr>
      </w:pPr>
    </w:p>
    <w:p w14:paraId="4B8591F9" w14:textId="04F396E6" w:rsidR="003C1B07" w:rsidDel="008A4349" w:rsidRDefault="003C1B07" w:rsidP="003C1B07">
      <w:pPr>
        <w:ind w:left="0"/>
        <w:rPr>
          <w:del w:id="174" w:author="REBECA" w:date="2021-05-26T19:09:00Z"/>
          <w:rFonts w:ascii="Times New Roman" w:hAnsi="Times New Roman" w:cs="Times New Roman"/>
          <w:sz w:val="24"/>
          <w:szCs w:val="24"/>
          <w:lang w:val="es-ES"/>
        </w:rPr>
      </w:pPr>
      <w:bookmarkStart w:id="175" w:name="_Toc72965704"/>
      <w:bookmarkEnd w:id="175"/>
    </w:p>
    <w:p w14:paraId="039C25C1" w14:textId="0FF0A0DE" w:rsidR="003C1B07" w:rsidDel="008A4349" w:rsidRDefault="003C1B07" w:rsidP="003C1B07">
      <w:pPr>
        <w:ind w:left="0"/>
        <w:rPr>
          <w:del w:id="176" w:author="REBECA" w:date="2021-05-26T19:09:00Z"/>
          <w:rFonts w:ascii="Times New Roman" w:hAnsi="Times New Roman" w:cs="Times New Roman"/>
          <w:sz w:val="24"/>
          <w:szCs w:val="24"/>
          <w:lang w:val="es-ES"/>
        </w:rPr>
      </w:pPr>
      <w:bookmarkStart w:id="177" w:name="_Toc72965705"/>
      <w:bookmarkEnd w:id="177"/>
    </w:p>
    <w:p w14:paraId="5DBDCE6C" w14:textId="1D5817AD" w:rsidR="003C1B07" w:rsidDel="008A4349" w:rsidRDefault="003C1B07" w:rsidP="003C1B07">
      <w:pPr>
        <w:ind w:left="0"/>
        <w:rPr>
          <w:del w:id="178" w:author="REBECA" w:date="2021-05-26T19:09:00Z"/>
          <w:rFonts w:ascii="Times New Roman" w:hAnsi="Times New Roman" w:cs="Times New Roman"/>
          <w:sz w:val="24"/>
          <w:szCs w:val="24"/>
          <w:lang w:val="es-ES"/>
        </w:rPr>
      </w:pPr>
      <w:bookmarkStart w:id="179" w:name="_Toc72965706"/>
      <w:bookmarkEnd w:id="179"/>
    </w:p>
    <w:p w14:paraId="3610B3E5" w14:textId="57911612" w:rsidR="003C1B07" w:rsidDel="008A4349" w:rsidRDefault="003C1B07" w:rsidP="00C37C4F">
      <w:pPr>
        <w:ind w:left="0"/>
        <w:jc w:val="both"/>
        <w:rPr>
          <w:del w:id="180" w:author="REBECA" w:date="2021-05-26T19:09:00Z"/>
          <w:rFonts w:ascii="Times New Roman" w:hAnsi="Times New Roman" w:cs="Times New Roman"/>
          <w:sz w:val="24"/>
          <w:szCs w:val="24"/>
          <w:lang w:val="es-ES"/>
        </w:rPr>
        <w:pPrChange w:id="181" w:author="REBECA" w:date="2021-05-26T18:06:00Z">
          <w:pPr>
            <w:ind w:left="0"/>
          </w:pPr>
        </w:pPrChange>
      </w:pPr>
      <w:bookmarkStart w:id="182" w:name="_Toc72965707"/>
      <w:bookmarkEnd w:id="182"/>
    </w:p>
    <w:p w14:paraId="4CBE1614" w14:textId="40CDEEF7" w:rsidR="003C1B07" w:rsidRDefault="003C1B07" w:rsidP="00C37C4F">
      <w:pPr>
        <w:pStyle w:val="Ttulo1"/>
        <w:jc w:val="both"/>
        <w:rPr>
          <w:lang w:val="es-ES"/>
        </w:rPr>
        <w:pPrChange w:id="183" w:author="REBECA" w:date="2021-05-26T18:06:00Z">
          <w:pPr>
            <w:pStyle w:val="Ttulo1"/>
          </w:pPr>
        </w:pPrChange>
      </w:pPr>
      <w:bookmarkStart w:id="184" w:name="_Toc72965708"/>
      <w:r>
        <w:rPr>
          <w:lang w:val="es-ES"/>
        </w:rPr>
        <w:t>INTRODUCCIÓN</w:t>
      </w:r>
      <w:bookmarkEnd w:id="184"/>
    </w:p>
    <w:p w14:paraId="37554E8D" w14:textId="046BAA39" w:rsidR="003C1B07" w:rsidRDefault="003C1B07" w:rsidP="00C37C4F">
      <w:pPr>
        <w:ind w:left="0"/>
        <w:jc w:val="both"/>
        <w:rPr>
          <w:rFonts w:ascii="Times New Roman" w:hAnsi="Times New Roman" w:cs="Times New Roman"/>
          <w:sz w:val="24"/>
          <w:szCs w:val="24"/>
          <w:lang w:val="es-ES"/>
        </w:rPr>
        <w:pPrChange w:id="185" w:author="REBECA" w:date="2021-05-26T18:06:00Z">
          <w:pPr>
            <w:ind w:left="0"/>
          </w:pPr>
        </w:pPrChange>
      </w:pPr>
      <w:commentRangeStart w:id="186"/>
      <w:r w:rsidRPr="00C231E0">
        <w:rPr>
          <w:rFonts w:ascii="Times New Roman" w:hAnsi="Times New Roman" w:cs="Times New Roman"/>
          <w:sz w:val="24"/>
          <w:szCs w:val="24"/>
          <w:lang w:val="es-ES"/>
        </w:rPr>
        <w:t>Podemos</w:t>
      </w:r>
      <w:commentRangeEnd w:id="186"/>
      <w:r w:rsidR="00A755F1" w:rsidRPr="00C231E0">
        <w:rPr>
          <w:rStyle w:val="Refdecomentario"/>
        </w:rPr>
        <w:commentReference w:id="186"/>
      </w:r>
      <w:r w:rsidRPr="00C231E0">
        <w:rPr>
          <w:rFonts w:ascii="Times New Roman" w:hAnsi="Times New Roman" w:cs="Times New Roman"/>
          <w:sz w:val="24"/>
          <w:szCs w:val="24"/>
          <w:lang w:val="es-ES"/>
        </w:rPr>
        <w:t xml:space="preserve"> decir que actualmente las empresas se encuentran ante mercados globalizados donde obtener la más mínima ventaja frente a sus competidores puede suponer el éxito, o por el contrario el fracaso de un negocio. En muchos casos, estas empresas generan un gran volumen de datos, y convertir estos datos en información puede marcar una gran diferencia.</w:t>
      </w:r>
      <w:r>
        <w:rPr>
          <w:rFonts w:ascii="Times New Roman" w:hAnsi="Times New Roman" w:cs="Times New Roman"/>
          <w:sz w:val="24"/>
          <w:szCs w:val="24"/>
          <w:lang w:val="es-ES"/>
        </w:rPr>
        <w:t xml:space="preserve"> </w:t>
      </w:r>
    </w:p>
    <w:p w14:paraId="0AB882C0" w14:textId="1F566491" w:rsidR="003C1B07" w:rsidRDefault="008A4349" w:rsidP="00C37C4F">
      <w:pPr>
        <w:ind w:left="0"/>
        <w:jc w:val="both"/>
        <w:rPr>
          <w:rFonts w:ascii="Times New Roman" w:hAnsi="Times New Roman" w:cs="Times New Roman"/>
          <w:sz w:val="24"/>
          <w:szCs w:val="24"/>
          <w:lang w:val="es-ES"/>
        </w:rPr>
        <w:pPrChange w:id="187" w:author="REBECA" w:date="2021-05-26T18:06:00Z">
          <w:pPr>
            <w:ind w:left="0"/>
          </w:pPr>
        </w:pPrChange>
      </w:pPr>
      <w:ins w:id="188" w:author="REBECA" w:date="2021-05-26T19:01:00Z">
        <w:r>
          <w:rPr>
            <w:rFonts w:ascii="Times New Roman" w:hAnsi="Times New Roman" w:cs="Times New Roman"/>
            <w:sz w:val="24"/>
            <w:szCs w:val="24"/>
            <w:lang w:val="es-ES"/>
          </w:rPr>
          <w:t>Esta</w:t>
        </w:r>
      </w:ins>
      <w:ins w:id="189" w:author="REBECA" w:date="2021-05-26T19:00:00Z">
        <w:r>
          <w:rPr>
            <w:rFonts w:ascii="Times New Roman" w:hAnsi="Times New Roman" w:cs="Times New Roman"/>
            <w:sz w:val="24"/>
            <w:szCs w:val="24"/>
            <w:lang w:val="es-ES"/>
          </w:rPr>
          <w:t xml:space="preserve"> </w:t>
        </w:r>
      </w:ins>
      <w:del w:id="190" w:author="REBECA" w:date="2021-05-26T19:00:00Z">
        <w:r w:rsidR="00B112FA" w:rsidDel="008A4349">
          <w:rPr>
            <w:rFonts w:ascii="Times New Roman" w:hAnsi="Times New Roman" w:cs="Times New Roman"/>
            <w:sz w:val="24"/>
            <w:szCs w:val="24"/>
            <w:lang w:val="es-ES"/>
          </w:rPr>
          <w:delText xml:space="preserve">Esta </w:delText>
        </w:r>
      </w:del>
      <w:r w:rsidR="00B112FA">
        <w:rPr>
          <w:rFonts w:ascii="Times New Roman" w:hAnsi="Times New Roman" w:cs="Times New Roman"/>
          <w:sz w:val="24"/>
          <w:szCs w:val="24"/>
          <w:lang w:val="es-ES"/>
        </w:rPr>
        <w:t xml:space="preserve">información, </w:t>
      </w:r>
      <w:del w:id="191" w:author="REBECA" w:date="2021-05-26T19:01:00Z">
        <w:r w:rsidR="00B112FA" w:rsidDel="008A4349">
          <w:rPr>
            <w:rFonts w:ascii="Times New Roman" w:hAnsi="Times New Roman" w:cs="Times New Roman"/>
            <w:sz w:val="24"/>
            <w:szCs w:val="24"/>
            <w:lang w:val="es-ES"/>
          </w:rPr>
          <w:delText xml:space="preserve">permite a las empresas, </w:delText>
        </w:r>
      </w:del>
      <w:r w:rsidR="00B112FA">
        <w:rPr>
          <w:rFonts w:ascii="Times New Roman" w:hAnsi="Times New Roman" w:cs="Times New Roman"/>
          <w:sz w:val="24"/>
          <w:szCs w:val="24"/>
          <w:lang w:val="es-ES"/>
        </w:rPr>
        <w:t xml:space="preserve">en muchos casos </w:t>
      </w:r>
      <w:ins w:id="192" w:author="REBECA" w:date="2021-05-26T19:01:00Z">
        <w:r>
          <w:rPr>
            <w:rFonts w:ascii="Times New Roman" w:hAnsi="Times New Roman" w:cs="Times New Roman"/>
            <w:sz w:val="24"/>
            <w:szCs w:val="24"/>
            <w:lang w:val="es-ES"/>
          </w:rPr>
          <w:t xml:space="preserve">se puede obtener </w:t>
        </w:r>
      </w:ins>
      <w:r w:rsidR="00B112FA">
        <w:rPr>
          <w:rFonts w:ascii="Times New Roman" w:hAnsi="Times New Roman" w:cs="Times New Roman"/>
          <w:sz w:val="24"/>
          <w:szCs w:val="24"/>
          <w:lang w:val="es-ES"/>
        </w:rPr>
        <w:t xml:space="preserve">en tiempo real, </w:t>
      </w:r>
      <w:ins w:id="193" w:author="REBECA" w:date="2021-05-26T19:01:00Z">
        <w:r>
          <w:rPr>
            <w:rFonts w:ascii="Times New Roman" w:hAnsi="Times New Roman" w:cs="Times New Roman"/>
            <w:sz w:val="24"/>
            <w:szCs w:val="24"/>
            <w:lang w:val="es-ES"/>
          </w:rPr>
          <w:t>permite a las empresas</w:t>
        </w:r>
        <w:r>
          <w:rPr>
            <w:rFonts w:ascii="Times New Roman" w:hAnsi="Times New Roman" w:cs="Times New Roman"/>
            <w:sz w:val="24"/>
            <w:szCs w:val="24"/>
            <w:lang w:val="es-ES"/>
          </w:rPr>
          <w:t xml:space="preserve"> </w:t>
        </w:r>
      </w:ins>
      <w:r w:rsidR="00B112FA">
        <w:rPr>
          <w:rFonts w:ascii="Times New Roman" w:hAnsi="Times New Roman" w:cs="Times New Roman"/>
          <w:sz w:val="24"/>
          <w:szCs w:val="24"/>
          <w:lang w:val="es-ES"/>
        </w:rPr>
        <w:t xml:space="preserve">saber </w:t>
      </w:r>
      <w:del w:id="194" w:author="REBECA" w:date="2021-05-26T18:27:00Z">
        <w:r w:rsidR="00B112FA" w:rsidDel="009A7B1C">
          <w:rPr>
            <w:rFonts w:ascii="Times New Roman" w:hAnsi="Times New Roman" w:cs="Times New Roman"/>
            <w:sz w:val="24"/>
            <w:szCs w:val="24"/>
            <w:lang w:val="es-ES"/>
          </w:rPr>
          <w:delText>cual</w:delText>
        </w:r>
      </w:del>
      <w:ins w:id="195" w:author="REBECA" w:date="2021-05-26T18:27:00Z">
        <w:r w:rsidR="009A7B1C">
          <w:rPr>
            <w:rFonts w:ascii="Times New Roman" w:hAnsi="Times New Roman" w:cs="Times New Roman"/>
            <w:sz w:val="24"/>
            <w:szCs w:val="24"/>
            <w:lang w:val="es-ES"/>
          </w:rPr>
          <w:t>cuál</w:t>
        </w:r>
      </w:ins>
      <w:r w:rsidR="00B112FA">
        <w:rPr>
          <w:rFonts w:ascii="Times New Roman" w:hAnsi="Times New Roman" w:cs="Times New Roman"/>
          <w:sz w:val="24"/>
          <w:szCs w:val="24"/>
          <w:lang w:val="es-ES"/>
        </w:rPr>
        <w:t xml:space="preserve"> es el producto más vendido, el número de unidades vendidas, el volumen de ventas, la satisfacción de sus clientes o controlar los stocks y la logística de sus negocios. </w:t>
      </w:r>
      <w:r w:rsidR="002113F9">
        <w:rPr>
          <w:rFonts w:ascii="Times New Roman" w:hAnsi="Times New Roman" w:cs="Times New Roman"/>
          <w:sz w:val="24"/>
          <w:szCs w:val="24"/>
          <w:lang w:val="es-ES"/>
        </w:rPr>
        <w:t>Por tanto, la digitalización es un pilar fundamental en el que los negocios deben apoyarse para maximizar sus beneficios.</w:t>
      </w:r>
    </w:p>
    <w:p w14:paraId="12F116CA" w14:textId="0CEA17CC" w:rsidR="00B112FA" w:rsidRDefault="002113F9" w:rsidP="00C37C4F">
      <w:pPr>
        <w:ind w:left="0"/>
        <w:jc w:val="both"/>
        <w:rPr>
          <w:rFonts w:ascii="Times New Roman" w:hAnsi="Times New Roman" w:cs="Times New Roman"/>
          <w:sz w:val="24"/>
          <w:szCs w:val="24"/>
          <w:lang w:val="es-ES"/>
        </w:rPr>
        <w:pPrChange w:id="196" w:author="REBECA" w:date="2021-05-26T18:06:00Z">
          <w:pPr>
            <w:ind w:left="0"/>
          </w:pPr>
        </w:pPrChange>
      </w:pPr>
      <w:del w:id="197" w:author="REBECA" w:date="2021-05-26T19:02:00Z">
        <w:r w:rsidDel="008A4349">
          <w:rPr>
            <w:rFonts w:ascii="Times New Roman" w:hAnsi="Times New Roman" w:cs="Times New Roman"/>
            <w:sz w:val="24"/>
            <w:szCs w:val="24"/>
            <w:lang w:val="es-ES"/>
          </w:rPr>
          <w:delText>Si bien</w:delText>
        </w:r>
      </w:del>
      <w:ins w:id="198" w:author="REBECA" w:date="2021-05-26T19:02:00Z">
        <w:r w:rsidR="008A4349">
          <w:rPr>
            <w:rFonts w:ascii="Times New Roman" w:hAnsi="Times New Roman" w:cs="Times New Roman"/>
            <w:sz w:val="24"/>
            <w:szCs w:val="24"/>
            <w:lang w:val="es-ES"/>
          </w:rPr>
          <w:t>Por otro lado, la información financiera nos permite elaborar informes acer</w:t>
        </w:r>
      </w:ins>
      <w:ins w:id="199" w:author="REBECA" w:date="2021-05-26T19:03:00Z">
        <w:r w:rsidR="008A4349">
          <w:rPr>
            <w:rFonts w:ascii="Times New Roman" w:hAnsi="Times New Roman" w:cs="Times New Roman"/>
            <w:sz w:val="24"/>
            <w:szCs w:val="24"/>
            <w:lang w:val="es-ES"/>
          </w:rPr>
          <w:t>ca de la salud</w:t>
        </w:r>
      </w:ins>
      <w:r>
        <w:rPr>
          <w:rFonts w:ascii="Times New Roman" w:hAnsi="Times New Roman" w:cs="Times New Roman"/>
          <w:sz w:val="24"/>
          <w:szCs w:val="24"/>
          <w:lang w:val="es-ES"/>
        </w:rPr>
        <w:t xml:space="preserve"> </w:t>
      </w:r>
      <w:del w:id="200" w:author="REBECA" w:date="2021-05-26T19:03:00Z">
        <w:r w:rsidDel="008A4349">
          <w:rPr>
            <w:rFonts w:ascii="Times New Roman" w:hAnsi="Times New Roman" w:cs="Times New Roman"/>
            <w:sz w:val="24"/>
            <w:szCs w:val="24"/>
            <w:lang w:val="es-ES"/>
          </w:rPr>
          <w:delText xml:space="preserve">el informe de la salud </w:delText>
        </w:r>
      </w:del>
      <w:r>
        <w:rPr>
          <w:rFonts w:ascii="Times New Roman" w:hAnsi="Times New Roman" w:cs="Times New Roman"/>
          <w:sz w:val="24"/>
          <w:szCs w:val="24"/>
          <w:lang w:val="es-ES"/>
        </w:rPr>
        <w:t xml:space="preserve">de </w:t>
      </w:r>
      <w:del w:id="201" w:author="REBECA" w:date="2021-05-26T19:03:00Z">
        <w:r w:rsidDel="008A4349">
          <w:rPr>
            <w:rFonts w:ascii="Times New Roman" w:hAnsi="Times New Roman" w:cs="Times New Roman"/>
            <w:sz w:val="24"/>
            <w:szCs w:val="24"/>
            <w:lang w:val="es-ES"/>
          </w:rPr>
          <w:delText xml:space="preserve">nuestra </w:delText>
        </w:r>
      </w:del>
      <w:ins w:id="202" w:author="REBECA" w:date="2021-05-26T19:03:00Z">
        <w:r w:rsidR="008A4349">
          <w:rPr>
            <w:rFonts w:ascii="Times New Roman" w:hAnsi="Times New Roman" w:cs="Times New Roman"/>
            <w:sz w:val="24"/>
            <w:szCs w:val="24"/>
            <w:lang w:val="es-ES"/>
          </w:rPr>
          <w:t>una</w:t>
        </w:r>
        <w:r w:rsidR="008A4349">
          <w:rPr>
            <w:rFonts w:ascii="Times New Roman" w:hAnsi="Times New Roman" w:cs="Times New Roman"/>
            <w:sz w:val="24"/>
            <w:szCs w:val="24"/>
            <w:lang w:val="es-ES"/>
          </w:rPr>
          <w:t xml:space="preserve"> </w:t>
        </w:r>
      </w:ins>
      <w:r>
        <w:rPr>
          <w:rFonts w:ascii="Times New Roman" w:hAnsi="Times New Roman" w:cs="Times New Roman"/>
          <w:sz w:val="24"/>
          <w:szCs w:val="24"/>
          <w:lang w:val="es-ES"/>
        </w:rPr>
        <w:t>empresa</w:t>
      </w:r>
      <w:ins w:id="203" w:author="REBECA" w:date="2021-05-26T19:03:00Z">
        <w:r w:rsidR="008A4349">
          <w:rPr>
            <w:rFonts w:ascii="Times New Roman" w:hAnsi="Times New Roman" w:cs="Times New Roman"/>
            <w:sz w:val="24"/>
            <w:szCs w:val="24"/>
            <w:lang w:val="es-ES"/>
          </w:rPr>
          <w:t xml:space="preserve">, </w:t>
        </w:r>
      </w:ins>
      <w:del w:id="204" w:author="REBECA" w:date="2021-05-26T19:03:00Z">
        <w:r w:rsidDel="008A4349">
          <w:rPr>
            <w:rFonts w:ascii="Times New Roman" w:hAnsi="Times New Roman" w:cs="Times New Roman"/>
            <w:sz w:val="24"/>
            <w:szCs w:val="24"/>
            <w:lang w:val="es-ES"/>
          </w:rPr>
          <w:delText xml:space="preserve"> nos lo aporta el ámbito financiero, </w:delText>
        </w:r>
      </w:del>
      <w:r>
        <w:rPr>
          <w:rFonts w:ascii="Times New Roman" w:hAnsi="Times New Roman" w:cs="Times New Roman"/>
          <w:sz w:val="24"/>
          <w:szCs w:val="24"/>
          <w:lang w:val="es-ES"/>
        </w:rPr>
        <w:t xml:space="preserve">que cuenta con </w:t>
      </w:r>
      <w:del w:id="205" w:author="REBECA" w:date="2021-05-26T19:03:00Z">
        <w:r w:rsidDel="008A4349">
          <w:rPr>
            <w:rFonts w:ascii="Times New Roman" w:hAnsi="Times New Roman" w:cs="Times New Roman"/>
            <w:sz w:val="24"/>
            <w:szCs w:val="24"/>
            <w:lang w:val="es-ES"/>
          </w:rPr>
          <w:delText>determinados termómetros</w:delText>
        </w:r>
      </w:del>
      <w:ins w:id="206" w:author="REBECA" w:date="2021-05-26T19:03:00Z">
        <w:r w:rsidR="008A4349">
          <w:rPr>
            <w:rFonts w:ascii="Times New Roman" w:hAnsi="Times New Roman" w:cs="Times New Roman"/>
            <w:sz w:val="24"/>
            <w:szCs w:val="24"/>
            <w:lang w:val="es-ES"/>
          </w:rPr>
          <w:t>determinadas herramientas</w:t>
        </w:r>
      </w:ins>
      <w:r>
        <w:rPr>
          <w:rFonts w:ascii="Times New Roman" w:hAnsi="Times New Roman" w:cs="Times New Roman"/>
          <w:sz w:val="24"/>
          <w:szCs w:val="24"/>
          <w:lang w:val="es-ES"/>
        </w:rPr>
        <w:t xml:space="preserve"> como la cuenta de Pérdidas y Ganancias, el Balance de Situación o los </w:t>
      </w:r>
      <w:r w:rsidR="00060D3C">
        <w:rPr>
          <w:rFonts w:ascii="Times New Roman" w:hAnsi="Times New Roman" w:cs="Times New Roman"/>
          <w:sz w:val="24"/>
          <w:szCs w:val="24"/>
          <w:lang w:val="es-ES"/>
        </w:rPr>
        <w:t>ratios financieros</w:t>
      </w:r>
      <w:r>
        <w:rPr>
          <w:rFonts w:ascii="Times New Roman" w:hAnsi="Times New Roman" w:cs="Times New Roman"/>
          <w:sz w:val="24"/>
          <w:szCs w:val="24"/>
          <w:lang w:val="es-ES"/>
        </w:rPr>
        <w:t xml:space="preserve">, </w:t>
      </w:r>
      <w:ins w:id="207" w:author="REBECA" w:date="2021-05-26T19:03:00Z">
        <w:r w:rsidR="008A4349">
          <w:rPr>
            <w:rFonts w:ascii="Times New Roman" w:hAnsi="Times New Roman" w:cs="Times New Roman"/>
            <w:sz w:val="24"/>
            <w:szCs w:val="24"/>
            <w:lang w:val="es-ES"/>
          </w:rPr>
          <w:t>que hacen la funci</w:t>
        </w:r>
      </w:ins>
      <w:ins w:id="208" w:author="REBECA" w:date="2021-05-26T19:04:00Z">
        <w:r w:rsidR="008A4349">
          <w:rPr>
            <w:rFonts w:ascii="Times New Roman" w:hAnsi="Times New Roman" w:cs="Times New Roman"/>
            <w:sz w:val="24"/>
            <w:szCs w:val="24"/>
            <w:lang w:val="es-ES"/>
          </w:rPr>
          <w:t xml:space="preserve">ón de termómetros </w:t>
        </w:r>
      </w:ins>
      <w:r>
        <w:rPr>
          <w:rFonts w:ascii="Times New Roman" w:hAnsi="Times New Roman" w:cs="Times New Roman"/>
          <w:sz w:val="24"/>
          <w:szCs w:val="24"/>
          <w:lang w:val="es-ES"/>
        </w:rPr>
        <w:t>que te indican que algo puede</w:t>
      </w:r>
      <w:r w:rsidR="00797CA7">
        <w:rPr>
          <w:rFonts w:ascii="Times New Roman" w:hAnsi="Times New Roman" w:cs="Times New Roman"/>
          <w:sz w:val="24"/>
          <w:szCs w:val="24"/>
          <w:lang w:val="es-ES"/>
        </w:rPr>
        <w:t xml:space="preserve"> no</w:t>
      </w:r>
      <w:r>
        <w:rPr>
          <w:rFonts w:ascii="Times New Roman" w:hAnsi="Times New Roman" w:cs="Times New Roman"/>
          <w:sz w:val="24"/>
          <w:szCs w:val="24"/>
          <w:lang w:val="es-ES"/>
        </w:rPr>
        <w:t xml:space="preserve"> estar funcionando en </w:t>
      </w:r>
      <w:del w:id="209" w:author="REBECA" w:date="2021-05-26T19:04:00Z">
        <w:r w:rsidDel="008A4349">
          <w:rPr>
            <w:rFonts w:ascii="Times New Roman" w:hAnsi="Times New Roman" w:cs="Times New Roman"/>
            <w:sz w:val="24"/>
            <w:szCs w:val="24"/>
            <w:lang w:val="es-ES"/>
          </w:rPr>
          <w:delText xml:space="preserve">tu </w:delText>
        </w:r>
      </w:del>
      <w:ins w:id="210" w:author="REBECA" w:date="2021-05-26T19:04:00Z">
        <w:r w:rsidR="008A4349">
          <w:rPr>
            <w:rFonts w:ascii="Times New Roman" w:hAnsi="Times New Roman" w:cs="Times New Roman"/>
            <w:sz w:val="24"/>
            <w:szCs w:val="24"/>
            <w:lang w:val="es-ES"/>
          </w:rPr>
          <w:t>el</w:t>
        </w:r>
        <w:r w:rsidR="008A4349">
          <w:rPr>
            <w:rFonts w:ascii="Times New Roman" w:hAnsi="Times New Roman" w:cs="Times New Roman"/>
            <w:sz w:val="24"/>
            <w:szCs w:val="24"/>
            <w:lang w:val="es-ES"/>
          </w:rPr>
          <w:t xml:space="preserve"> </w:t>
        </w:r>
      </w:ins>
      <w:r>
        <w:rPr>
          <w:rFonts w:ascii="Times New Roman" w:hAnsi="Times New Roman" w:cs="Times New Roman"/>
          <w:sz w:val="24"/>
          <w:szCs w:val="24"/>
          <w:lang w:val="es-ES"/>
        </w:rPr>
        <w:t>negocio.</w:t>
      </w:r>
      <w:ins w:id="211" w:author="REBECA" w:date="2021-05-26T19:00:00Z">
        <w:r w:rsidR="008A4349">
          <w:rPr>
            <w:rFonts w:ascii="Times New Roman" w:hAnsi="Times New Roman" w:cs="Times New Roman"/>
            <w:sz w:val="24"/>
            <w:szCs w:val="24"/>
            <w:lang w:val="es-ES"/>
          </w:rPr>
          <w:t xml:space="preserve"> </w:t>
        </w:r>
      </w:ins>
    </w:p>
    <w:p w14:paraId="5C0B8873" w14:textId="33A10C72" w:rsidR="00486E1C" w:rsidRDefault="00B112FA" w:rsidP="00C37C4F">
      <w:pPr>
        <w:ind w:left="0"/>
        <w:jc w:val="both"/>
        <w:rPr>
          <w:rFonts w:ascii="Times New Roman" w:hAnsi="Times New Roman" w:cs="Times New Roman"/>
          <w:sz w:val="24"/>
          <w:szCs w:val="24"/>
          <w:lang w:val="es-ES"/>
        </w:rPr>
        <w:pPrChange w:id="212" w:author="REBECA" w:date="2021-05-26T18:06:00Z">
          <w:pPr>
            <w:ind w:left="0"/>
          </w:pPr>
        </w:pPrChange>
      </w:pPr>
      <w:del w:id="213" w:author="REBECA" w:date="2021-05-26T19:04:00Z">
        <w:r w:rsidDel="008A4349">
          <w:rPr>
            <w:rFonts w:ascii="Times New Roman" w:hAnsi="Times New Roman" w:cs="Times New Roman"/>
            <w:sz w:val="24"/>
            <w:szCs w:val="24"/>
            <w:lang w:val="es-ES"/>
          </w:rPr>
          <w:delText xml:space="preserve">En este sentido, </w:delText>
        </w:r>
      </w:del>
      <w:del w:id="214" w:author="REBECA" w:date="2021-05-24T22:19:00Z">
        <w:r w:rsidDel="00797CA7">
          <w:rPr>
            <w:rFonts w:ascii="Times New Roman" w:hAnsi="Times New Roman" w:cs="Times New Roman"/>
            <w:sz w:val="24"/>
            <w:szCs w:val="24"/>
            <w:lang w:val="es-ES"/>
          </w:rPr>
          <w:delText>la</w:delText>
        </w:r>
        <w:r w:rsidR="00797CA7" w:rsidDel="00797CA7">
          <w:rPr>
            <w:rFonts w:ascii="Times New Roman" w:hAnsi="Times New Roman" w:cs="Times New Roman"/>
            <w:sz w:val="24"/>
            <w:szCs w:val="24"/>
            <w:lang w:val="es-ES"/>
          </w:rPr>
          <w:delText>s</w:delText>
        </w:r>
        <w:r w:rsidDel="00797CA7">
          <w:rPr>
            <w:rFonts w:ascii="Times New Roman" w:hAnsi="Times New Roman" w:cs="Times New Roman"/>
            <w:sz w:val="24"/>
            <w:szCs w:val="24"/>
            <w:lang w:val="es-ES"/>
          </w:rPr>
          <w:delText xml:space="preserve"> matemática</w:delText>
        </w:r>
        <w:r w:rsidR="00797CA7" w:rsidDel="00797CA7">
          <w:rPr>
            <w:rFonts w:ascii="Times New Roman" w:hAnsi="Times New Roman" w:cs="Times New Roman"/>
            <w:sz w:val="24"/>
            <w:szCs w:val="24"/>
            <w:lang w:val="es-ES"/>
          </w:rPr>
          <w:delText>s</w:delText>
        </w:r>
        <w:r w:rsidDel="00797CA7">
          <w:rPr>
            <w:rFonts w:ascii="Times New Roman" w:hAnsi="Times New Roman" w:cs="Times New Roman"/>
            <w:sz w:val="24"/>
            <w:szCs w:val="24"/>
            <w:lang w:val="es-ES"/>
          </w:rPr>
          <w:delText xml:space="preserve"> financiera</w:delText>
        </w:r>
        <w:r w:rsidR="00797CA7" w:rsidDel="00797CA7">
          <w:rPr>
            <w:rFonts w:ascii="Times New Roman" w:hAnsi="Times New Roman" w:cs="Times New Roman"/>
            <w:sz w:val="24"/>
            <w:szCs w:val="24"/>
            <w:lang w:val="es-ES"/>
          </w:rPr>
          <w:delText>s</w:delText>
        </w:r>
        <w:r w:rsidDel="00797CA7">
          <w:rPr>
            <w:rFonts w:ascii="Times New Roman" w:hAnsi="Times New Roman" w:cs="Times New Roman"/>
            <w:sz w:val="24"/>
            <w:szCs w:val="24"/>
            <w:lang w:val="es-ES"/>
          </w:rPr>
          <w:delText xml:space="preserve"> nos permite</w:delText>
        </w:r>
      </w:del>
      <w:ins w:id="215" w:author="REBECA" w:date="2021-05-26T19:04:00Z">
        <w:r w:rsidR="008A4349">
          <w:rPr>
            <w:rFonts w:ascii="Times New Roman" w:hAnsi="Times New Roman" w:cs="Times New Roman"/>
            <w:sz w:val="24"/>
            <w:szCs w:val="24"/>
            <w:lang w:val="es-ES"/>
          </w:rPr>
          <w:t>Las</w:t>
        </w:r>
      </w:ins>
      <w:ins w:id="216" w:author="REBECA" w:date="2021-05-24T22:19:00Z">
        <w:r w:rsidR="00797CA7">
          <w:rPr>
            <w:rFonts w:ascii="Times New Roman" w:hAnsi="Times New Roman" w:cs="Times New Roman"/>
            <w:sz w:val="24"/>
            <w:szCs w:val="24"/>
            <w:lang w:val="es-ES"/>
          </w:rPr>
          <w:t xml:space="preserve"> matemáticas financieras nos permiten</w:t>
        </w:r>
      </w:ins>
      <w:r>
        <w:rPr>
          <w:rFonts w:ascii="Times New Roman" w:hAnsi="Times New Roman" w:cs="Times New Roman"/>
          <w:sz w:val="24"/>
          <w:szCs w:val="24"/>
          <w:lang w:val="es-ES"/>
        </w:rPr>
        <w:t xml:space="preserve"> realizar un análisis cuantitativo </w:t>
      </w:r>
      <w:r w:rsidR="00486E1C">
        <w:rPr>
          <w:rFonts w:ascii="Times New Roman" w:hAnsi="Times New Roman" w:cs="Times New Roman"/>
          <w:sz w:val="24"/>
          <w:szCs w:val="24"/>
          <w:lang w:val="es-ES"/>
        </w:rPr>
        <w:t>acerca de la viabilidad económica de un proyecto de inversión o una financiación, obteniendo la información del riesgo que supone y por lo tanto supone una ayuda a la hora de tomar la decisión más correcta.</w:t>
      </w:r>
      <w:r w:rsidR="002113F9">
        <w:rPr>
          <w:rFonts w:ascii="Times New Roman" w:hAnsi="Times New Roman" w:cs="Times New Roman"/>
          <w:sz w:val="24"/>
          <w:szCs w:val="24"/>
          <w:lang w:val="es-ES"/>
        </w:rPr>
        <w:t xml:space="preserve"> </w:t>
      </w:r>
      <w:r w:rsidR="00486E1C">
        <w:rPr>
          <w:rFonts w:ascii="Times New Roman" w:hAnsi="Times New Roman" w:cs="Times New Roman"/>
          <w:sz w:val="24"/>
          <w:szCs w:val="24"/>
          <w:lang w:val="es-ES"/>
        </w:rPr>
        <w:t xml:space="preserve">Igualmente, nos permite optimizar el presupuesto mediante el análisis de los ingresos y costes, realizar proyecciones, elaboración de cuadros de amortización de </w:t>
      </w:r>
      <w:r w:rsidR="00060D3C">
        <w:rPr>
          <w:rFonts w:ascii="Times New Roman" w:hAnsi="Times New Roman" w:cs="Times New Roman"/>
          <w:sz w:val="24"/>
          <w:szCs w:val="24"/>
          <w:lang w:val="es-ES"/>
        </w:rPr>
        <w:t>préstamos</w:t>
      </w:r>
      <w:r w:rsidR="00486E1C">
        <w:rPr>
          <w:rFonts w:ascii="Times New Roman" w:hAnsi="Times New Roman" w:cs="Times New Roman"/>
          <w:sz w:val="24"/>
          <w:szCs w:val="24"/>
          <w:lang w:val="es-ES"/>
        </w:rPr>
        <w:t xml:space="preserve"> que nos ayudan a planificar el ahorro, </w:t>
      </w:r>
      <w:ins w:id="217" w:author="REBECA" w:date="2021-05-26T18:07:00Z">
        <w:r w:rsidR="00C37C4F" w:rsidRPr="00C37C4F">
          <w:rPr>
            <w:rFonts w:ascii="Times New Roman" w:hAnsi="Times New Roman" w:cs="Times New Roman"/>
            <w:sz w:val="24"/>
            <w:szCs w:val="24"/>
            <w:lang w:val="es-ES"/>
            <w:rPrChange w:id="218" w:author="REBECA" w:date="2021-05-26T18:07:00Z">
              <w:rPr>
                <w:rFonts w:ascii="Times New Roman" w:hAnsi="Times New Roman" w:cs="Times New Roman"/>
                <w:sz w:val="24"/>
                <w:szCs w:val="24"/>
                <w:highlight w:val="yellow"/>
                <w:lang w:val="es-ES"/>
              </w:rPr>
            </w:rPrChange>
          </w:rPr>
          <w:t>entre otros</w:t>
        </w:r>
      </w:ins>
      <w:del w:id="219" w:author="REBECA" w:date="2021-05-26T18:07:00Z">
        <w:r w:rsidR="00486E1C" w:rsidRPr="00C231E0" w:rsidDel="00C37C4F">
          <w:rPr>
            <w:rFonts w:ascii="Times New Roman" w:hAnsi="Times New Roman" w:cs="Times New Roman"/>
            <w:sz w:val="24"/>
            <w:szCs w:val="24"/>
            <w:lang w:val="es-ES"/>
          </w:rPr>
          <w:delText>etc.</w:delText>
        </w:r>
      </w:del>
    </w:p>
    <w:p w14:paraId="4ADE2BA4" w14:textId="4D45DA50" w:rsidR="002113F9" w:rsidRDefault="002113F9" w:rsidP="00C37C4F">
      <w:pPr>
        <w:ind w:left="0"/>
        <w:jc w:val="both"/>
        <w:rPr>
          <w:rFonts w:ascii="Times New Roman" w:hAnsi="Times New Roman" w:cs="Times New Roman"/>
          <w:sz w:val="24"/>
          <w:szCs w:val="24"/>
          <w:lang w:val="es-ES"/>
        </w:rPr>
        <w:pPrChange w:id="220" w:author="REBECA" w:date="2021-05-26T18:06:00Z">
          <w:pPr>
            <w:ind w:left="0"/>
          </w:pPr>
        </w:pPrChange>
      </w:pPr>
      <w:r>
        <w:rPr>
          <w:rFonts w:ascii="Times New Roman" w:hAnsi="Times New Roman" w:cs="Times New Roman"/>
          <w:sz w:val="24"/>
          <w:szCs w:val="24"/>
          <w:lang w:val="es-ES"/>
        </w:rPr>
        <w:t xml:space="preserve">Las empresas cuentan con software que les ayudan en este tipo de tareas, en función de su tamaño y su capacidad de inversión, sus programas podrán abarcar distintos aspectos del negocio, estar integrados y serán capaces de extraer datos e informes más o menos detallados y relacionados. Actualmente existen numerosos programas, como SAP y herramientas como </w:t>
      </w:r>
      <w:proofErr w:type="spellStart"/>
      <w:r>
        <w:rPr>
          <w:rFonts w:ascii="Times New Roman" w:hAnsi="Times New Roman" w:cs="Times New Roman"/>
          <w:sz w:val="24"/>
          <w:szCs w:val="24"/>
          <w:lang w:val="es-ES"/>
        </w:rPr>
        <w:t>Power</w:t>
      </w:r>
      <w:proofErr w:type="spellEnd"/>
      <w:r>
        <w:rPr>
          <w:rFonts w:ascii="Times New Roman" w:hAnsi="Times New Roman" w:cs="Times New Roman"/>
          <w:sz w:val="24"/>
          <w:szCs w:val="24"/>
          <w:lang w:val="es-ES"/>
        </w:rPr>
        <w:t xml:space="preserve"> BI o Google </w:t>
      </w:r>
      <w:proofErr w:type="spellStart"/>
      <w:r>
        <w:rPr>
          <w:rFonts w:ascii="Times New Roman" w:hAnsi="Times New Roman" w:cs="Times New Roman"/>
          <w:sz w:val="24"/>
          <w:szCs w:val="24"/>
          <w:lang w:val="es-ES"/>
        </w:rPr>
        <w:t>Analitys</w:t>
      </w:r>
      <w:proofErr w:type="spellEnd"/>
      <w:r>
        <w:rPr>
          <w:rFonts w:ascii="Times New Roman" w:hAnsi="Times New Roman" w:cs="Times New Roman"/>
          <w:sz w:val="24"/>
          <w:szCs w:val="24"/>
          <w:lang w:val="es-ES"/>
        </w:rPr>
        <w:t xml:space="preserve"> orientadas a este objetivo. Pero si bien hay una herramienta presente, independientemente del tamaño, el tipo de negocio, la capacidad de inversión</w:t>
      </w:r>
      <w:del w:id="221" w:author="REBECA" w:date="2021-05-26T19:07:00Z">
        <w:r w:rsidDel="008A4349">
          <w:rPr>
            <w:rFonts w:ascii="Times New Roman" w:hAnsi="Times New Roman" w:cs="Times New Roman"/>
            <w:sz w:val="24"/>
            <w:szCs w:val="24"/>
            <w:lang w:val="es-ES"/>
          </w:rPr>
          <w:delText>,</w:delText>
        </w:r>
      </w:del>
      <w:r>
        <w:rPr>
          <w:rFonts w:ascii="Times New Roman" w:hAnsi="Times New Roman" w:cs="Times New Roman"/>
          <w:sz w:val="24"/>
          <w:szCs w:val="24"/>
          <w:lang w:val="es-ES"/>
        </w:rPr>
        <w:t xml:space="preserve"> </w:t>
      </w:r>
      <w:ins w:id="222" w:author="REBECA" w:date="2021-05-26T19:06:00Z">
        <w:r w:rsidR="008A4349">
          <w:rPr>
            <w:rFonts w:ascii="Times New Roman" w:hAnsi="Times New Roman" w:cs="Times New Roman"/>
            <w:sz w:val="24"/>
            <w:szCs w:val="24"/>
            <w:lang w:val="es-ES"/>
          </w:rPr>
          <w:t xml:space="preserve">o cualquier otra </w:t>
        </w:r>
      </w:ins>
      <w:ins w:id="223" w:author="REBECA" w:date="2021-05-26T19:07:00Z">
        <w:r w:rsidR="008A4349">
          <w:rPr>
            <w:rFonts w:ascii="Times New Roman" w:hAnsi="Times New Roman" w:cs="Times New Roman"/>
            <w:sz w:val="24"/>
            <w:szCs w:val="24"/>
            <w:lang w:val="es-ES"/>
          </w:rPr>
          <w:t xml:space="preserve">característica </w:t>
        </w:r>
      </w:ins>
      <w:del w:id="224" w:author="REBECA" w:date="2021-05-26T19:06:00Z">
        <w:r w:rsidDel="008A4349">
          <w:rPr>
            <w:rFonts w:ascii="Times New Roman" w:hAnsi="Times New Roman" w:cs="Times New Roman"/>
            <w:sz w:val="24"/>
            <w:szCs w:val="24"/>
            <w:lang w:val="es-ES"/>
          </w:rPr>
          <w:delText xml:space="preserve">como </w:delText>
        </w:r>
      </w:del>
      <w:r>
        <w:rPr>
          <w:rFonts w:ascii="Times New Roman" w:hAnsi="Times New Roman" w:cs="Times New Roman"/>
          <w:sz w:val="24"/>
          <w:szCs w:val="24"/>
          <w:lang w:val="es-ES"/>
        </w:rPr>
        <w:t>es EXCEL.</w:t>
      </w:r>
    </w:p>
    <w:p w14:paraId="36DD96AA" w14:textId="108EB14A" w:rsidR="002113F9" w:rsidRDefault="002113F9" w:rsidP="00C37C4F">
      <w:pPr>
        <w:ind w:left="0"/>
        <w:jc w:val="both"/>
        <w:rPr>
          <w:ins w:id="225" w:author="REBECA" w:date="2021-05-24T22:22:00Z"/>
          <w:rFonts w:ascii="Times New Roman" w:hAnsi="Times New Roman" w:cs="Times New Roman"/>
          <w:sz w:val="24"/>
          <w:szCs w:val="24"/>
          <w:lang w:val="es-ES"/>
        </w:rPr>
        <w:pPrChange w:id="226" w:author="REBECA" w:date="2021-05-26T18:06:00Z">
          <w:pPr>
            <w:ind w:left="0"/>
          </w:pPr>
        </w:pPrChange>
      </w:pPr>
      <w:r>
        <w:rPr>
          <w:rFonts w:ascii="Times New Roman" w:hAnsi="Times New Roman" w:cs="Times New Roman"/>
          <w:sz w:val="24"/>
          <w:szCs w:val="24"/>
          <w:lang w:val="es-ES"/>
        </w:rPr>
        <w:t xml:space="preserve">Excel se ha hecho un hueco en todas las empresas debido a su versatilidad, y fácil manejo, </w:t>
      </w:r>
      <w:r w:rsidR="009C3C74">
        <w:rPr>
          <w:rFonts w:ascii="Times New Roman" w:hAnsi="Times New Roman" w:cs="Times New Roman"/>
          <w:sz w:val="24"/>
          <w:szCs w:val="24"/>
          <w:lang w:val="es-ES"/>
        </w:rPr>
        <w:t>aunque si queremos sacarle el máximo partido hay que tener conocimientos más profundos de la herramienta. Cuenta además con un módulo financiero que desarrolla las fórmulas de la</w:t>
      </w:r>
      <w:ins w:id="227" w:author="REBECA" w:date="2021-05-24T22:20:00Z">
        <w:r w:rsidR="00797CA7">
          <w:rPr>
            <w:rFonts w:ascii="Times New Roman" w:hAnsi="Times New Roman" w:cs="Times New Roman"/>
            <w:sz w:val="24"/>
            <w:szCs w:val="24"/>
            <w:lang w:val="es-ES"/>
          </w:rPr>
          <w:t>s</w:t>
        </w:r>
      </w:ins>
      <w:r w:rsidR="009C3C74">
        <w:rPr>
          <w:rFonts w:ascii="Times New Roman" w:hAnsi="Times New Roman" w:cs="Times New Roman"/>
          <w:sz w:val="24"/>
          <w:szCs w:val="24"/>
          <w:lang w:val="es-ES"/>
        </w:rPr>
        <w:t xml:space="preserve"> matemática</w:t>
      </w:r>
      <w:ins w:id="228" w:author="REBECA" w:date="2021-05-24T22:20:00Z">
        <w:r w:rsidR="00797CA7">
          <w:rPr>
            <w:rFonts w:ascii="Times New Roman" w:hAnsi="Times New Roman" w:cs="Times New Roman"/>
            <w:sz w:val="24"/>
            <w:szCs w:val="24"/>
            <w:lang w:val="es-ES"/>
          </w:rPr>
          <w:t>s</w:t>
        </w:r>
      </w:ins>
      <w:r w:rsidR="009C3C74">
        <w:rPr>
          <w:rFonts w:ascii="Times New Roman" w:hAnsi="Times New Roman" w:cs="Times New Roman"/>
          <w:sz w:val="24"/>
          <w:szCs w:val="24"/>
          <w:lang w:val="es-ES"/>
        </w:rPr>
        <w:t xml:space="preserve"> financiera</w:t>
      </w:r>
      <w:ins w:id="229" w:author="REBECA" w:date="2021-05-24T22:20:00Z">
        <w:r w:rsidR="00797CA7">
          <w:rPr>
            <w:rFonts w:ascii="Times New Roman" w:hAnsi="Times New Roman" w:cs="Times New Roman"/>
            <w:sz w:val="24"/>
            <w:szCs w:val="24"/>
            <w:lang w:val="es-ES"/>
          </w:rPr>
          <w:t>s</w:t>
        </w:r>
      </w:ins>
      <w:r w:rsidR="009C3C74">
        <w:rPr>
          <w:rFonts w:ascii="Times New Roman" w:hAnsi="Times New Roman" w:cs="Times New Roman"/>
          <w:sz w:val="24"/>
          <w:szCs w:val="24"/>
          <w:lang w:val="es-ES"/>
        </w:rPr>
        <w:t xml:space="preserve"> más comunes, permitiendo realizar cálculos como cuadros de amortización de préstamos, cálculos de intereses o la rentabilidad de un proyecto de forma sencilla.</w:t>
      </w:r>
    </w:p>
    <w:p w14:paraId="4D341E2D" w14:textId="7C00F8B6" w:rsidR="00797CA7" w:rsidRDefault="00797CA7" w:rsidP="00C37C4F">
      <w:pPr>
        <w:ind w:left="0"/>
        <w:jc w:val="both"/>
        <w:rPr>
          <w:rFonts w:ascii="Times New Roman" w:hAnsi="Times New Roman" w:cs="Times New Roman"/>
          <w:sz w:val="24"/>
          <w:szCs w:val="24"/>
          <w:lang w:val="es-ES"/>
        </w:rPr>
        <w:pPrChange w:id="230" w:author="REBECA" w:date="2021-05-26T18:06:00Z">
          <w:pPr>
            <w:ind w:left="0"/>
          </w:pPr>
        </w:pPrChange>
      </w:pPr>
      <w:ins w:id="231" w:author="REBECA" w:date="2021-05-24T22:22:00Z">
        <w:r>
          <w:rPr>
            <w:rFonts w:ascii="Times New Roman" w:hAnsi="Times New Roman" w:cs="Times New Roman"/>
            <w:sz w:val="24"/>
            <w:szCs w:val="24"/>
            <w:lang w:val="es-ES"/>
          </w:rPr>
          <w:t>Sin embargo, en muchas ocasiones no</w:t>
        </w:r>
      </w:ins>
      <w:ins w:id="232" w:author="REBECA" w:date="2021-05-26T19:07:00Z">
        <w:r w:rsidR="008A4349">
          <w:rPr>
            <w:rFonts w:ascii="Times New Roman" w:hAnsi="Times New Roman" w:cs="Times New Roman"/>
            <w:sz w:val="24"/>
            <w:szCs w:val="24"/>
            <w:lang w:val="es-ES"/>
          </w:rPr>
          <w:t>s</w:t>
        </w:r>
      </w:ins>
      <w:ins w:id="233" w:author="REBECA" w:date="2021-05-24T22:22:00Z">
        <w:r>
          <w:rPr>
            <w:rFonts w:ascii="Times New Roman" w:hAnsi="Times New Roman" w:cs="Times New Roman"/>
            <w:sz w:val="24"/>
            <w:szCs w:val="24"/>
            <w:lang w:val="es-ES"/>
          </w:rPr>
          <w:t xml:space="preserve"> podemos encontrar con tareas repetitivas que consumen </w:t>
        </w:r>
      </w:ins>
      <w:ins w:id="234" w:author="REBECA" w:date="2021-05-24T22:23:00Z">
        <w:r>
          <w:rPr>
            <w:rFonts w:ascii="Times New Roman" w:hAnsi="Times New Roman" w:cs="Times New Roman"/>
            <w:sz w:val="24"/>
            <w:szCs w:val="24"/>
            <w:lang w:val="es-ES"/>
          </w:rPr>
          <w:t xml:space="preserve">tiempo efectivo de trabajo, por lo que tenemos que recurrir a macros o programaciones en visual </w:t>
        </w:r>
        <w:proofErr w:type="spellStart"/>
        <w:r>
          <w:rPr>
            <w:rFonts w:ascii="Times New Roman" w:hAnsi="Times New Roman" w:cs="Times New Roman"/>
            <w:sz w:val="24"/>
            <w:szCs w:val="24"/>
            <w:lang w:val="es-ES"/>
          </w:rPr>
          <w:t>basic</w:t>
        </w:r>
        <w:proofErr w:type="spellEnd"/>
        <w:r>
          <w:rPr>
            <w:rFonts w:ascii="Times New Roman" w:hAnsi="Times New Roman" w:cs="Times New Roman"/>
            <w:sz w:val="24"/>
            <w:szCs w:val="24"/>
            <w:lang w:val="es-ES"/>
          </w:rPr>
          <w:t>, y una vez desarrolladas, es posible que otra perso</w:t>
        </w:r>
      </w:ins>
      <w:ins w:id="235" w:author="REBECA" w:date="2021-05-24T22:24:00Z">
        <w:r>
          <w:rPr>
            <w:rFonts w:ascii="Times New Roman" w:hAnsi="Times New Roman" w:cs="Times New Roman"/>
            <w:sz w:val="24"/>
            <w:szCs w:val="24"/>
            <w:lang w:val="es-ES"/>
          </w:rPr>
          <w:t xml:space="preserve">na </w:t>
        </w:r>
        <w:r>
          <w:rPr>
            <w:rFonts w:ascii="Times New Roman" w:hAnsi="Times New Roman" w:cs="Times New Roman"/>
            <w:sz w:val="24"/>
            <w:szCs w:val="24"/>
            <w:lang w:val="es-ES"/>
          </w:rPr>
          <w:lastRenderedPageBreak/>
          <w:t>necesite manejar el fichero, y se produzcan cambios indese</w:t>
        </w:r>
      </w:ins>
      <w:ins w:id="236" w:author="REBECA" w:date="2021-05-24T22:25:00Z">
        <w:r>
          <w:rPr>
            <w:rFonts w:ascii="Times New Roman" w:hAnsi="Times New Roman" w:cs="Times New Roman"/>
            <w:sz w:val="24"/>
            <w:szCs w:val="24"/>
            <w:lang w:val="es-ES"/>
          </w:rPr>
          <w:t xml:space="preserve">ados. Además, en algunas ocasiones, las fórmulas y </w:t>
        </w:r>
      </w:ins>
      <w:ins w:id="237" w:author="REBECA" w:date="2021-05-24T22:26:00Z">
        <w:r>
          <w:rPr>
            <w:rFonts w:ascii="Times New Roman" w:hAnsi="Times New Roman" w:cs="Times New Roman"/>
            <w:sz w:val="24"/>
            <w:szCs w:val="24"/>
            <w:lang w:val="es-ES"/>
          </w:rPr>
          <w:t>la lectura de datos procedentes de otros sistemas (desde una web, ERP de la empresa o similar) ralentiza los cálculos, bloqueando el sistema</w:t>
        </w:r>
      </w:ins>
      <w:ins w:id="238" w:author="REBECA" w:date="2021-05-24T22:27:00Z">
        <w:r>
          <w:rPr>
            <w:rFonts w:ascii="Times New Roman" w:hAnsi="Times New Roman" w:cs="Times New Roman"/>
            <w:sz w:val="24"/>
            <w:szCs w:val="24"/>
            <w:lang w:val="es-ES"/>
          </w:rPr>
          <w:t xml:space="preserve"> en</w:t>
        </w:r>
      </w:ins>
      <w:ins w:id="239" w:author="REBECA" w:date="2021-05-26T19:08:00Z">
        <w:r w:rsidR="008A4349">
          <w:rPr>
            <w:rFonts w:ascii="Times New Roman" w:hAnsi="Times New Roman" w:cs="Times New Roman"/>
            <w:sz w:val="24"/>
            <w:szCs w:val="24"/>
            <w:lang w:val="es-ES"/>
          </w:rPr>
          <w:t xml:space="preserve"> y reduciendo nuestra </w:t>
        </w:r>
      </w:ins>
      <w:ins w:id="240" w:author="REBECA" w:date="2021-05-24T22:27:00Z">
        <w:r>
          <w:rPr>
            <w:rFonts w:ascii="Times New Roman" w:hAnsi="Times New Roman" w:cs="Times New Roman"/>
            <w:sz w:val="24"/>
            <w:szCs w:val="24"/>
            <w:lang w:val="es-ES"/>
          </w:rPr>
          <w:t>productividad.</w:t>
        </w:r>
      </w:ins>
    </w:p>
    <w:p w14:paraId="329822A5" w14:textId="52F4CAC4" w:rsidR="003716DA" w:rsidDel="00797CA7" w:rsidRDefault="009C3C74" w:rsidP="00C37C4F">
      <w:pPr>
        <w:ind w:left="0"/>
        <w:jc w:val="both"/>
        <w:rPr>
          <w:del w:id="241" w:author="REBECA" w:date="2021-05-24T22:27:00Z"/>
          <w:rFonts w:ascii="Times New Roman" w:hAnsi="Times New Roman" w:cs="Times New Roman"/>
          <w:sz w:val="24"/>
          <w:szCs w:val="24"/>
          <w:lang w:val="es-ES"/>
        </w:rPr>
        <w:pPrChange w:id="242" w:author="REBECA" w:date="2021-05-26T18:06:00Z">
          <w:pPr>
            <w:ind w:left="0"/>
          </w:pPr>
        </w:pPrChange>
      </w:pPr>
      <w:del w:id="243" w:author="REBECA" w:date="2021-05-24T22:27:00Z">
        <w:r w:rsidDel="00797CA7">
          <w:rPr>
            <w:rFonts w:ascii="Times New Roman" w:hAnsi="Times New Roman" w:cs="Times New Roman"/>
            <w:sz w:val="24"/>
            <w:szCs w:val="24"/>
            <w:lang w:val="es-ES"/>
          </w:rPr>
          <w:delText xml:space="preserve">Sin embargo, Excel presenta una serie de posibles desventajas. En primer lugar, no es una herramienta gratuita, tiene un coste, variable en función del volumen de personas que vayan a utilizar la herramienta. No permite el trabajo colaborativo, varias personas no pueden trabajar a la vez sobre el mismo fichero, en este sentido es muy habitual que cuando varias personas trabajan sobre un fichero de Excel se realicen modificaciones manuales no deseadas, y solo con conocimientos muy avanzados de </w:delText>
        </w:r>
        <w:r w:rsidR="003716DA" w:rsidDel="00797CA7">
          <w:rPr>
            <w:rFonts w:ascii="Times New Roman" w:hAnsi="Times New Roman" w:cs="Times New Roman"/>
            <w:sz w:val="24"/>
            <w:szCs w:val="24"/>
            <w:lang w:val="es-ES"/>
          </w:rPr>
          <w:delText>macros podemos llegar a desarrollar plantillas limitadas para que personal inexperto no pueda alterarlas</w:delText>
        </w:r>
        <w:r w:rsidDel="00797CA7">
          <w:rPr>
            <w:rFonts w:ascii="Times New Roman" w:hAnsi="Times New Roman" w:cs="Times New Roman"/>
            <w:sz w:val="24"/>
            <w:szCs w:val="24"/>
            <w:lang w:val="es-ES"/>
          </w:rPr>
          <w:delText>. Si además los cálculos se realizan sobre un gran número de datos, es habitual que Excel requiera un excesivo tiempo, durante el cual no podremos seguir avanzando en ficheros elaborados con esta misma herramienta.</w:delText>
        </w:r>
      </w:del>
    </w:p>
    <w:p w14:paraId="141399FF" w14:textId="2C4DC39C" w:rsidR="00797CA7" w:rsidRDefault="00797CA7" w:rsidP="00C37C4F">
      <w:pPr>
        <w:ind w:left="0"/>
        <w:jc w:val="both"/>
        <w:rPr>
          <w:ins w:id="244" w:author="REBECA" w:date="2021-05-24T22:27:00Z"/>
          <w:rFonts w:ascii="Times New Roman" w:hAnsi="Times New Roman" w:cs="Times New Roman"/>
          <w:sz w:val="24"/>
          <w:szCs w:val="24"/>
          <w:lang w:val="es-ES"/>
        </w:rPr>
        <w:pPrChange w:id="245" w:author="REBECA" w:date="2021-05-26T18:06:00Z">
          <w:pPr>
            <w:ind w:left="0"/>
          </w:pPr>
        </w:pPrChange>
      </w:pPr>
      <w:ins w:id="246" w:author="REBECA" w:date="2021-05-24T22:29:00Z">
        <w:r>
          <w:rPr>
            <w:rFonts w:ascii="Times New Roman" w:hAnsi="Times New Roman" w:cs="Times New Roman"/>
            <w:sz w:val="24"/>
            <w:szCs w:val="24"/>
            <w:lang w:val="es-ES"/>
          </w:rPr>
          <w:t>Existen e</w:t>
        </w:r>
      </w:ins>
      <w:ins w:id="247" w:author="REBECA" w:date="2021-05-24T22:30:00Z">
        <w:r>
          <w:rPr>
            <w:rFonts w:ascii="Times New Roman" w:hAnsi="Times New Roman" w:cs="Times New Roman"/>
            <w:sz w:val="24"/>
            <w:szCs w:val="24"/>
            <w:lang w:val="es-ES"/>
          </w:rPr>
          <w:t>n el mercado numerosas herramientas</w:t>
        </w:r>
      </w:ins>
      <w:ins w:id="248" w:author="REBECA" w:date="2021-05-24T22:28:00Z">
        <w:r>
          <w:rPr>
            <w:rFonts w:ascii="Times New Roman" w:hAnsi="Times New Roman" w:cs="Times New Roman"/>
            <w:sz w:val="24"/>
            <w:szCs w:val="24"/>
            <w:lang w:val="es-ES"/>
          </w:rPr>
          <w:t xml:space="preserve">, </w:t>
        </w:r>
      </w:ins>
      <w:ins w:id="249" w:author="REBECA" w:date="2021-05-24T22:31:00Z">
        <w:r>
          <w:rPr>
            <w:rFonts w:ascii="Times New Roman" w:hAnsi="Times New Roman" w:cs="Times New Roman"/>
            <w:sz w:val="24"/>
            <w:szCs w:val="24"/>
            <w:lang w:val="es-ES"/>
          </w:rPr>
          <w:t xml:space="preserve">totalmente gratuitas, de código abierto con comunidades de usuarios en todo el mundo investigando, colaborando y aportando nuevas utilidades </w:t>
        </w:r>
      </w:ins>
      <w:ins w:id="250" w:author="REBECA" w:date="2021-05-24T22:32:00Z">
        <w:r>
          <w:rPr>
            <w:rFonts w:ascii="Times New Roman" w:hAnsi="Times New Roman" w:cs="Times New Roman"/>
            <w:sz w:val="24"/>
            <w:szCs w:val="24"/>
            <w:lang w:val="es-ES"/>
          </w:rPr>
          <w:t xml:space="preserve">y funciones, de acceso libre, totalmente </w:t>
        </w:r>
      </w:ins>
      <w:ins w:id="251" w:author="REBECA" w:date="2021-05-24T22:28:00Z">
        <w:r>
          <w:rPr>
            <w:rFonts w:ascii="Times New Roman" w:hAnsi="Times New Roman" w:cs="Times New Roman"/>
            <w:sz w:val="24"/>
            <w:szCs w:val="24"/>
            <w:lang w:val="es-ES"/>
          </w:rPr>
          <w:t>compatible</w:t>
        </w:r>
      </w:ins>
      <w:ins w:id="252" w:author="REBECA" w:date="2021-05-24T22:30:00Z">
        <w:r>
          <w:rPr>
            <w:rFonts w:ascii="Times New Roman" w:hAnsi="Times New Roman" w:cs="Times New Roman"/>
            <w:sz w:val="24"/>
            <w:szCs w:val="24"/>
            <w:lang w:val="es-ES"/>
          </w:rPr>
          <w:t>s</w:t>
        </w:r>
      </w:ins>
      <w:ins w:id="253" w:author="REBECA" w:date="2021-05-24T22:28:00Z">
        <w:r>
          <w:rPr>
            <w:rFonts w:ascii="Times New Roman" w:hAnsi="Times New Roman" w:cs="Times New Roman"/>
            <w:sz w:val="24"/>
            <w:szCs w:val="24"/>
            <w:lang w:val="es-ES"/>
          </w:rPr>
          <w:t xml:space="preserve"> con Excel, que puede permitirnos aumentar nuestro rendimiento, realizar cálculos de una manera más sencilla, rápida y eficaz</w:t>
        </w:r>
      </w:ins>
      <w:ins w:id="254" w:author="REBECA" w:date="2021-05-24T22:29:00Z">
        <w:r>
          <w:rPr>
            <w:rFonts w:ascii="Times New Roman" w:hAnsi="Times New Roman" w:cs="Times New Roman"/>
            <w:sz w:val="24"/>
            <w:szCs w:val="24"/>
            <w:lang w:val="es-ES"/>
          </w:rPr>
          <w:t xml:space="preserve"> o automatizar tareas</w:t>
        </w:r>
      </w:ins>
      <w:ins w:id="255" w:author="REBECA" w:date="2021-05-24T22:30:00Z">
        <w:r>
          <w:rPr>
            <w:rFonts w:ascii="Times New Roman" w:hAnsi="Times New Roman" w:cs="Times New Roman"/>
            <w:sz w:val="24"/>
            <w:szCs w:val="24"/>
            <w:lang w:val="es-ES"/>
          </w:rPr>
          <w:t xml:space="preserve">, </w:t>
        </w:r>
      </w:ins>
      <w:ins w:id="256" w:author="REBECA" w:date="2021-05-24T22:32:00Z">
        <w:r>
          <w:rPr>
            <w:rFonts w:ascii="Times New Roman" w:hAnsi="Times New Roman" w:cs="Times New Roman"/>
            <w:sz w:val="24"/>
            <w:szCs w:val="24"/>
            <w:lang w:val="es-ES"/>
          </w:rPr>
          <w:t>generar informes, realizar análisis</w:t>
        </w:r>
      </w:ins>
      <w:ins w:id="257" w:author="REBECA" w:date="2021-05-26T19:08:00Z">
        <w:r w:rsidR="008A4349">
          <w:rPr>
            <w:rFonts w:ascii="Times New Roman" w:hAnsi="Times New Roman" w:cs="Times New Roman"/>
            <w:sz w:val="24"/>
            <w:szCs w:val="24"/>
            <w:lang w:val="es-ES"/>
          </w:rPr>
          <w:t xml:space="preserve"> u cualquier otra tarea</w:t>
        </w:r>
      </w:ins>
      <w:ins w:id="258" w:author="REBECA" w:date="2021-05-24T22:32:00Z">
        <w:r>
          <w:rPr>
            <w:rFonts w:ascii="Times New Roman" w:hAnsi="Times New Roman" w:cs="Times New Roman"/>
            <w:sz w:val="24"/>
            <w:szCs w:val="24"/>
            <w:lang w:val="es-ES"/>
          </w:rPr>
          <w:t xml:space="preserve"> </w:t>
        </w:r>
      </w:ins>
      <w:ins w:id="259" w:author="REBECA" w:date="2021-05-24T22:30:00Z">
        <w:r>
          <w:rPr>
            <w:rFonts w:ascii="Times New Roman" w:hAnsi="Times New Roman" w:cs="Times New Roman"/>
            <w:sz w:val="24"/>
            <w:szCs w:val="24"/>
            <w:lang w:val="es-ES"/>
          </w:rPr>
          <w:t>sin necesidad de renunciar a ninguna de ellas, sino complementarlas.</w:t>
        </w:r>
      </w:ins>
    </w:p>
    <w:p w14:paraId="0B60A565" w14:textId="3E560466" w:rsidR="003716DA" w:rsidDel="008A4349" w:rsidRDefault="003716DA" w:rsidP="00C37C4F">
      <w:pPr>
        <w:ind w:left="0"/>
        <w:jc w:val="both"/>
        <w:rPr>
          <w:del w:id="260" w:author="REBECA" w:date="2021-05-26T19:08:00Z"/>
          <w:rFonts w:ascii="Times New Roman" w:hAnsi="Times New Roman" w:cs="Times New Roman"/>
          <w:sz w:val="24"/>
          <w:szCs w:val="24"/>
          <w:lang w:val="es-ES"/>
        </w:rPr>
        <w:pPrChange w:id="261" w:author="REBECA" w:date="2021-05-26T18:06:00Z">
          <w:pPr>
            <w:ind w:left="0"/>
          </w:pPr>
        </w:pPrChange>
      </w:pPr>
      <w:del w:id="262" w:author="REBECA" w:date="2021-05-24T22:32:00Z">
        <w:r w:rsidDel="00797CA7">
          <w:rPr>
            <w:rFonts w:ascii="Times New Roman" w:hAnsi="Times New Roman" w:cs="Times New Roman"/>
            <w:sz w:val="24"/>
            <w:szCs w:val="24"/>
            <w:lang w:val="es-ES"/>
          </w:rPr>
          <w:delText xml:space="preserve">Por estos motivos, es interesante buscar alternativas que en un momento dado nos puedan aportar soluciones. Hoy en día existen muchas herramientas de código abierto, totalmente gratuitas, y que dispone de comunidades de usuarios en todo el mundo que investigan, desarrollando nuevas utilidades, código y funciones, compartidas y de acceso libre, que nos permiten realizar análisis, informes, cálculos, etc. </w:delText>
        </w:r>
      </w:del>
    </w:p>
    <w:p w14:paraId="5AC2DD3B" w14:textId="6239A317" w:rsidR="003716DA" w:rsidRDefault="003716DA" w:rsidP="00C37C4F">
      <w:pPr>
        <w:ind w:left="0"/>
        <w:jc w:val="both"/>
        <w:rPr>
          <w:rFonts w:ascii="Times New Roman" w:hAnsi="Times New Roman" w:cs="Times New Roman"/>
          <w:sz w:val="24"/>
          <w:szCs w:val="24"/>
          <w:lang w:val="es-ES"/>
        </w:rPr>
        <w:pPrChange w:id="263" w:author="REBECA" w:date="2021-05-26T18:06:00Z">
          <w:pPr>
            <w:ind w:left="0"/>
          </w:pPr>
        </w:pPrChange>
      </w:pPr>
      <w:r>
        <w:rPr>
          <w:rFonts w:ascii="Times New Roman" w:hAnsi="Times New Roman" w:cs="Times New Roman"/>
          <w:sz w:val="24"/>
          <w:szCs w:val="24"/>
          <w:lang w:val="es-ES"/>
        </w:rPr>
        <w:t xml:space="preserve">Para el desarrollo de este trabajo, he elegido una herramienta gratuita </w:t>
      </w:r>
      <w:proofErr w:type="spellStart"/>
      <w:r>
        <w:rPr>
          <w:rFonts w:ascii="Times New Roman" w:hAnsi="Times New Roman" w:cs="Times New Roman"/>
          <w:sz w:val="24"/>
          <w:szCs w:val="24"/>
          <w:lang w:val="es-ES"/>
        </w:rPr>
        <w:t>Ananconda</w:t>
      </w:r>
      <w:proofErr w:type="spellEnd"/>
      <w:r>
        <w:rPr>
          <w:rFonts w:ascii="Times New Roman" w:hAnsi="Times New Roman" w:cs="Times New Roman"/>
          <w:sz w:val="24"/>
          <w:szCs w:val="24"/>
          <w:lang w:val="es-ES"/>
        </w:rPr>
        <w:t xml:space="preserve">, y la aplicación </w:t>
      </w:r>
      <w:proofErr w:type="spellStart"/>
      <w:r>
        <w:rPr>
          <w:rFonts w:ascii="Times New Roman" w:hAnsi="Times New Roman" w:cs="Times New Roman"/>
          <w:sz w:val="24"/>
          <w:szCs w:val="24"/>
          <w:lang w:val="es-ES"/>
        </w:rPr>
        <w:t>Jupyter</w:t>
      </w:r>
      <w:proofErr w:type="spellEnd"/>
      <w:r>
        <w:rPr>
          <w:rFonts w:ascii="Times New Roman" w:hAnsi="Times New Roman" w:cs="Times New Roman"/>
          <w:sz w:val="24"/>
          <w:szCs w:val="24"/>
          <w:lang w:val="es-ES"/>
        </w:rPr>
        <w:t xml:space="preserve"> Notebook, donde hemos pretendido desarrollar las fórmulas más comunes de Excel en lenguaje Python, y darles aplicación en el ámbito financiero con distintos ejemplos, para finalizar con la elaboración de un informe automatizado en Word</w:t>
      </w:r>
      <w:r w:rsidR="00437903">
        <w:rPr>
          <w:rFonts w:ascii="Times New Roman" w:hAnsi="Times New Roman" w:cs="Times New Roman"/>
          <w:sz w:val="24"/>
          <w:szCs w:val="24"/>
          <w:lang w:val="es-ES"/>
        </w:rPr>
        <w:t>, para mostrar así una herramienta alternativa y sus posibles aplicaciones en el mundo real.</w:t>
      </w:r>
    </w:p>
    <w:p w14:paraId="58328A3D" w14:textId="7408A2A7" w:rsidR="00437903" w:rsidDel="008A4349" w:rsidRDefault="00437903" w:rsidP="00C37C4F">
      <w:pPr>
        <w:ind w:left="0"/>
        <w:jc w:val="both"/>
        <w:rPr>
          <w:del w:id="264" w:author="REBECA" w:date="2021-05-26T19:09:00Z"/>
          <w:rFonts w:ascii="Times New Roman" w:hAnsi="Times New Roman" w:cs="Times New Roman"/>
          <w:sz w:val="24"/>
          <w:szCs w:val="24"/>
          <w:lang w:val="es-ES"/>
        </w:rPr>
        <w:pPrChange w:id="265" w:author="REBECA" w:date="2021-05-26T18:06:00Z">
          <w:pPr>
            <w:ind w:left="0"/>
          </w:pPr>
        </w:pPrChange>
      </w:pPr>
      <w:bookmarkStart w:id="266" w:name="_Toc72965709"/>
      <w:bookmarkEnd w:id="266"/>
    </w:p>
    <w:p w14:paraId="3A825ADB" w14:textId="69783464" w:rsidR="00437903" w:rsidRDefault="00437903" w:rsidP="00C37C4F">
      <w:pPr>
        <w:pStyle w:val="Ttulo1"/>
        <w:jc w:val="both"/>
        <w:rPr>
          <w:lang w:val="es-ES"/>
        </w:rPr>
        <w:pPrChange w:id="267" w:author="REBECA" w:date="2021-05-26T18:06:00Z">
          <w:pPr>
            <w:pStyle w:val="Ttulo1"/>
          </w:pPr>
        </w:pPrChange>
      </w:pPr>
      <w:bookmarkStart w:id="268" w:name="_Toc72965710"/>
      <w:r>
        <w:rPr>
          <w:lang w:val="es-ES"/>
        </w:rPr>
        <w:t>PLANTEAMIENTO DEL TRABAJO</w:t>
      </w:r>
      <w:bookmarkEnd w:id="268"/>
    </w:p>
    <w:p w14:paraId="453E1EDC" w14:textId="26E1ADA5" w:rsidR="00F3303F" w:rsidRDefault="00437903" w:rsidP="00C37C4F">
      <w:pPr>
        <w:pStyle w:val="Ttulo2"/>
        <w:jc w:val="both"/>
        <w:rPr>
          <w:lang w:val="es-ES"/>
        </w:rPr>
        <w:pPrChange w:id="269" w:author="REBECA" w:date="2021-05-26T18:06:00Z">
          <w:pPr>
            <w:pStyle w:val="Ttulo2"/>
          </w:pPr>
        </w:pPrChange>
      </w:pPr>
      <w:bookmarkStart w:id="270" w:name="_Toc72965711"/>
      <w:r w:rsidRPr="00437903">
        <w:rPr>
          <w:lang w:val="es-ES"/>
        </w:rPr>
        <w:t>Objeto del Estudi</w:t>
      </w:r>
      <w:r w:rsidR="00F3303F">
        <w:rPr>
          <w:lang w:val="es-ES"/>
        </w:rPr>
        <w:t>o</w:t>
      </w:r>
      <w:bookmarkEnd w:id="270"/>
    </w:p>
    <w:p w14:paraId="5F5C1204" w14:textId="3E942923" w:rsidR="004C4034" w:rsidRPr="00F3303F" w:rsidRDefault="00F3303F" w:rsidP="00C37C4F">
      <w:pPr>
        <w:ind w:left="0"/>
        <w:jc w:val="both"/>
        <w:rPr>
          <w:rFonts w:ascii="Times New Roman" w:hAnsi="Times New Roman" w:cs="Times New Roman"/>
          <w:sz w:val="24"/>
          <w:szCs w:val="24"/>
          <w:lang w:val="es-ES"/>
        </w:rPr>
        <w:pPrChange w:id="271" w:author="REBECA" w:date="2021-05-26T18:06:00Z">
          <w:pPr>
            <w:ind w:left="0"/>
          </w:pPr>
        </w:pPrChange>
      </w:pPr>
      <w:r>
        <w:rPr>
          <w:rFonts w:ascii="Times New Roman" w:hAnsi="Times New Roman" w:cs="Times New Roman"/>
          <w:sz w:val="24"/>
          <w:szCs w:val="24"/>
          <w:lang w:val="es-ES"/>
        </w:rPr>
        <w:t xml:space="preserve">El objeto de estudio de este trabajo es </w:t>
      </w:r>
      <w:ins w:id="272" w:author="REBECA" w:date="2021-05-24T22:33:00Z">
        <w:r w:rsidR="00797CA7">
          <w:rPr>
            <w:rFonts w:ascii="Times New Roman" w:hAnsi="Times New Roman" w:cs="Times New Roman"/>
            <w:sz w:val="24"/>
            <w:szCs w:val="24"/>
            <w:lang w:val="es-ES"/>
          </w:rPr>
          <w:t xml:space="preserve">realizar un repaso por </w:t>
        </w:r>
      </w:ins>
      <w:del w:id="273" w:author="REBECA" w:date="2021-05-24T22:33:00Z">
        <w:r w:rsidDel="00797CA7">
          <w:rPr>
            <w:rFonts w:ascii="Times New Roman" w:hAnsi="Times New Roman" w:cs="Times New Roman"/>
            <w:sz w:val="24"/>
            <w:szCs w:val="24"/>
            <w:lang w:val="es-ES"/>
          </w:rPr>
          <w:delText>el estudio</w:delText>
        </w:r>
      </w:del>
      <w:r>
        <w:rPr>
          <w:rFonts w:ascii="Times New Roman" w:hAnsi="Times New Roman" w:cs="Times New Roman"/>
          <w:sz w:val="24"/>
          <w:szCs w:val="24"/>
          <w:lang w:val="es-ES"/>
        </w:rPr>
        <w:t xml:space="preserve"> de las fórmulas matemáticas financieras más comunes, usadas en el ámbito financiero para el análisis de viabilidad de proyectos, cálculos de intereses o amortizaciones de préstamos, realizando su desarrollo en lenguaje Python a través de la herramienta </w:t>
      </w:r>
      <w:proofErr w:type="spellStart"/>
      <w:r>
        <w:rPr>
          <w:rFonts w:ascii="Times New Roman" w:hAnsi="Times New Roman" w:cs="Times New Roman"/>
          <w:sz w:val="24"/>
          <w:szCs w:val="24"/>
          <w:lang w:val="es-ES"/>
        </w:rPr>
        <w:t>Jupyter</w:t>
      </w:r>
      <w:proofErr w:type="spellEnd"/>
      <w:r>
        <w:rPr>
          <w:rFonts w:ascii="Times New Roman" w:hAnsi="Times New Roman" w:cs="Times New Roman"/>
          <w:sz w:val="24"/>
          <w:szCs w:val="24"/>
          <w:lang w:val="es-ES"/>
        </w:rPr>
        <w:t xml:space="preserve"> Notebook, buscando ejemplos de aplicación.</w:t>
      </w:r>
    </w:p>
    <w:p w14:paraId="714811E2" w14:textId="40CF1B7E" w:rsidR="00437903" w:rsidRDefault="00F3303F" w:rsidP="00C37C4F">
      <w:pPr>
        <w:ind w:left="0"/>
        <w:jc w:val="both"/>
        <w:rPr>
          <w:rFonts w:ascii="Times New Roman" w:hAnsi="Times New Roman" w:cs="Times New Roman"/>
          <w:sz w:val="24"/>
          <w:szCs w:val="24"/>
          <w:lang w:val="es-ES"/>
        </w:rPr>
        <w:pPrChange w:id="274" w:author="REBECA" w:date="2021-05-26T18:06:00Z">
          <w:pPr>
            <w:ind w:left="0"/>
          </w:pPr>
        </w:pPrChange>
      </w:pPr>
      <w:r>
        <w:rPr>
          <w:rFonts w:ascii="Times New Roman" w:hAnsi="Times New Roman" w:cs="Times New Roman"/>
          <w:sz w:val="24"/>
          <w:szCs w:val="24"/>
          <w:lang w:val="es-ES"/>
        </w:rPr>
        <w:t>Este trabajo no pretende profundizar en el ámbito más técnico de las herramientas ni del lenguaje, sino que pretende ser una muestra de la empleabilidad de los lenguajes de programación en el ámbito financiero y buscar las ventajas que nos pueda ofrecer para optimizar nuestros recursos.</w:t>
      </w:r>
    </w:p>
    <w:p w14:paraId="645E86A4" w14:textId="30110BC9" w:rsidR="004C4034" w:rsidRDefault="004C4034" w:rsidP="00C37C4F">
      <w:pPr>
        <w:ind w:left="0"/>
        <w:jc w:val="both"/>
        <w:rPr>
          <w:rFonts w:ascii="Times New Roman" w:hAnsi="Times New Roman" w:cs="Times New Roman"/>
          <w:sz w:val="24"/>
          <w:szCs w:val="24"/>
          <w:lang w:val="es-ES"/>
        </w:rPr>
        <w:pPrChange w:id="275" w:author="REBECA" w:date="2021-05-26T18:06:00Z">
          <w:pPr>
            <w:ind w:left="0"/>
          </w:pPr>
        </w:pPrChange>
      </w:pPr>
      <w:r>
        <w:rPr>
          <w:rFonts w:ascii="Times New Roman" w:hAnsi="Times New Roman" w:cs="Times New Roman"/>
          <w:sz w:val="24"/>
          <w:szCs w:val="24"/>
          <w:lang w:val="es-ES"/>
        </w:rPr>
        <w:t>Este trabajo tampoco pretende ser un curso o tutorial en el uso de este tipo de herramientas o desarrollo de lenguaje Python, para ello hay multitud de tutoriales en diferentes plataformas como YouTube o Udemy, totalmente gratuitos y de libre acceso para llegar hasta los conocimientos que deseemos adquirir.</w:t>
      </w:r>
    </w:p>
    <w:p w14:paraId="18FDF131" w14:textId="0A54D303" w:rsidR="004C4034" w:rsidDel="008A4349" w:rsidRDefault="004C4034" w:rsidP="00C37C4F">
      <w:pPr>
        <w:ind w:left="0"/>
        <w:jc w:val="both"/>
        <w:rPr>
          <w:del w:id="276" w:author="REBECA" w:date="2021-05-26T19:10:00Z"/>
          <w:rFonts w:ascii="Times New Roman" w:hAnsi="Times New Roman" w:cs="Times New Roman"/>
          <w:sz w:val="24"/>
          <w:szCs w:val="24"/>
          <w:lang w:val="es-ES"/>
        </w:rPr>
        <w:pPrChange w:id="277" w:author="REBECA" w:date="2021-05-26T18:06:00Z">
          <w:pPr>
            <w:ind w:left="0"/>
          </w:pPr>
        </w:pPrChange>
      </w:pPr>
      <w:bookmarkStart w:id="278" w:name="_Toc72965712"/>
      <w:bookmarkEnd w:id="278"/>
    </w:p>
    <w:p w14:paraId="57E2C457" w14:textId="732FD4C2" w:rsidR="004C4034" w:rsidDel="008A4349" w:rsidRDefault="004C4034" w:rsidP="00C37C4F">
      <w:pPr>
        <w:ind w:left="0"/>
        <w:jc w:val="both"/>
        <w:rPr>
          <w:del w:id="279" w:author="REBECA" w:date="2021-05-26T19:10:00Z"/>
          <w:rFonts w:ascii="Times New Roman" w:hAnsi="Times New Roman" w:cs="Times New Roman"/>
          <w:sz w:val="24"/>
          <w:szCs w:val="24"/>
          <w:lang w:val="es-ES"/>
        </w:rPr>
        <w:pPrChange w:id="280" w:author="REBECA" w:date="2021-05-26T18:06:00Z">
          <w:pPr>
            <w:ind w:left="0"/>
          </w:pPr>
        </w:pPrChange>
      </w:pPr>
      <w:bookmarkStart w:id="281" w:name="_Toc72965713"/>
      <w:bookmarkEnd w:id="281"/>
    </w:p>
    <w:p w14:paraId="6D91AF10" w14:textId="0D01F8F0" w:rsidR="004C4034" w:rsidDel="008A4349" w:rsidRDefault="004C4034" w:rsidP="00C37C4F">
      <w:pPr>
        <w:ind w:left="0"/>
        <w:jc w:val="both"/>
        <w:rPr>
          <w:del w:id="282" w:author="REBECA" w:date="2021-05-26T19:10:00Z"/>
          <w:rFonts w:ascii="Times New Roman" w:hAnsi="Times New Roman" w:cs="Times New Roman"/>
          <w:sz w:val="24"/>
          <w:szCs w:val="24"/>
          <w:lang w:val="es-ES"/>
        </w:rPr>
        <w:pPrChange w:id="283" w:author="REBECA" w:date="2021-05-26T18:06:00Z">
          <w:pPr>
            <w:ind w:left="0"/>
          </w:pPr>
        </w:pPrChange>
      </w:pPr>
      <w:bookmarkStart w:id="284" w:name="_Toc72965714"/>
      <w:bookmarkEnd w:id="284"/>
    </w:p>
    <w:p w14:paraId="772A3E28" w14:textId="1D181F6F" w:rsidR="00F3303F" w:rsidRPr="00856702" w:rsidRDefault="00F3303F" w:rsidP="00C37C4F">
      <w:pPr>
        <w:pStyle w:val="Ttulo2"/>
        <w:jc w:val="both"/>
        <w:rPr>
          <w:lang w:val="es-ES"/>
        </w:rPr>
        <w:pPrChange w:id="285" w:author="REBECA" w:date="2021-05-26T18:06:00Z">
          <w:pPr>
            <w:pStyle w:val="Ttulo2"/>
          </w:pPr>
        </w:pPrChange>
      </w:pPr>
      <w:bookmarkStart w:id="286" w:name="_Toc72965715"/>
      <w:r w:rsidRPr="00856702">
        <w:rPr>
          <w:lang w:val="es-ES"/>
        </w:rPr>
        <w:t>Metodología</w:t>
      </w:r>
      <w:bookmarkEnd w:id="286"/>
    </w:p>
    <w:p w14:paraId="3C22C624" w14:textId="0C615116" w:rsidR="00F3303F" w:rsidRDefault="00F3303F" w:rsidP="00C37C4F">
      <w:pPr>
        <w:ind w:left="0"/>
        <w:jc w:val="both"/>
        <w:rPr>
          <w:rFonts w:ascii="Times New Roman" w:hAnsi="Times New Roman" w:cs="Times New Roman"/>
          <w:sz w:val="24"/>
          <w:szCs w:val="24"/>
          <w:lang w:val="es-ES"/>
        </w:rPr>
        <w:pPrChange w:id="287" w:author="REBECA" w:date="2021-05-26T18:06:00Z">
          <w:pPr>
            <w:ind w:left="0"/>
          </w:pPr>
        </w:pPrChange>
      </w:pPr>
      <w:r>
        <w:rPr>
          <w:rFonts w:ascii="Times New Roman" w:hAnsi="Times New Roman" w:cs="Times New Roman"/>
          <w:sz w:val="24"/>
          <w:szCs w:val="24"/>
          <w:lang w:val="es-ES"/>
        </w:rPr>
        <w:t>Para el desarrollo de este trabajo se han utilizado las siguientes herramientas, todas ellas cuentan con una versión libre gratuita, disponibles en los enlaces indicados:</w:t>
      </w:r>
    </w:p>
    <w:p w14:paraId="17E14294" w14:textId="34487450" w:rsidR="00F3303F" w:rsidRDefault="00F3303F" w:rsidP="00C37C4F">
      <w:pPr>
        <w:pStyle w:val="Prrafodelista"/>
        <w:numPr>
          <w:ilvl w:val="0"/>
          <w:numId w:val="5"/>
        </w:numPr>
        <w:jc w:val="both"/>
        <w:rPr>
          <w:rFonts w:ascii="Times New Roman" w:hAnsi="Times New Roman" w:cs="Times New Roman"/>
          <w:sz w:val="24"/>
          <w:szCs w:val="24"/>
          <w:lang w:val="es-ES"/>
        </w:rPr>
        <w:pPrChange w:id="288" w:author="REBECA" w:date="2021-05-26T18:06:00Z">
          <w:pPr>
            <w:pStyle w:val="Prrafodelista"/>
            <w:numPr>
              <w:numId w:val="5"/>
            </w:numPr>
            <w:ind w:left="360" w:hanging="360"/>
          </w:pPr>
        </w:pPrChange>
      </w:pPr>
      <w:r>
        <w:rPr>
          <w:rFonts w:ascii="Times New Roman" w:hAnsi="Times New Roman" w:cs="Times New Roman"/>
          <w:sz w:val="24"/>
          <w:szCs w:val="24"/>
          <w:lang w:val="es-ES"/>
        </w:rPr>
        <w:t xml:space="preserve">Anaconda. </w:t>
      </w:r>
      <w:r w:rsidR="008B113D">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8B113D">
        <w:rPr>
          <w:rFonts w:ascii="Times New Roman" w:hAnsi="Times New Roman" w:cs="Times New Roman"/>
          <w:sz w:val="24"/>
          <w:szCs w:val="24"/>
          <w:lang w:val="es-ES"/>
        </w:rPr>
        <w:t xml:space="preserve">Es una Suite de código abierto que te permite la instalación de librerías de forma sencilla, y dispone de un navegador con diferentes herramientas para la elaboración de código, ya sea en Python o R. </w:t>
      </w:r>
    </w:p>
    <w:p w14:paraId="61453D48" w14:textId="225BBF31" w:rsidR="00F3303F" w:rsidRDefault="008B113D" w:rsidP="009966FD">
      <w:pPr>
        <w:pStyle w:val="Prrafodelista"/>
        <w:ind w:left="360"/>
        <w:jc w:val="both"/>
        <w:rPr>
          <w:rFonts w:ascii="Times New Roman" w:hAnsi="Times New Roman" w:cs="Times New Roman"/>
          <w:sz w:val="24"/>
          <w:szCs w:val="24"/>
          <w:lang w:val="es-ES"/>
        </w:rPr>
        <w:pPrChange w:id="289" w:author="REBECA" w:date="2021-05-26T19:10:00Z">
          <w:pPr>
            <w:pStyle w:val="Prrafodelista"/>
          </w:pPr>
        </w:pPrChange>
      </w:pPr>
      <w:r>
        <w:rPr>
          <w:rFonts w:ascii="Times New Roman" w:hAnsi="Times New Roman" w:cs="Times New Roman"/>
          <w:sz w:val="24"/>
          <w:szCs w:val="24"/>
          <w:lang w:val="es-ES"/>
        </w:rPr>
        <w:lastRenderedPageBreak/>
        <w:t xml:space="preserve">En el siguiente enlace podemos descargarlo de forma gratuita: </w:t>
      </w:r>
      <w:r w:rsidR="00D66A96">
        <w:fldChar w:fldCharType="begin"/>
      </w:r>
      <w:r w:rsidR="00D66A96" w:rsidRPr="00C37C4F">
        <w:rPr>
          <w:lang w:val="es-ES"/>
          <w:rPrChange w:id="290" w:author="REBECA" w:date="2021-05-26T18:06:00Z">
            <w:rPr/>
          </w:rPrChange>
        </w:rPr>
        <w:instrText xml:space="preserve"> HYPERLINK "https://www.anaconda.com/products/individual" </w:instrText>
      </w:r>
      <w:r w:rsidR="00D66A96">
        <w:fldChar w:fldCharType="separate"/>
      </w:r>
      <w:r w:rsidRPr="00955FED">
        <w:rPr>
          <w:rStyle w:val="Hipervnculo"/>
          <w:rFonts w:ascii="Times New Roman" w:hAnsi="Times New Roman" w:cs="Times New Roman"/>
          <w:sz w:val="24"/>
          <w:szCs w:val="24"/>
          <w:lang w:val="es-ES"/>
        </w:rPr>
        <w:t>https://www.anaconda.com/products/individual</w:t>
      </w:r>
      <w:r w:rsidR="00D66A96">
        <w:rPr>
          <w:rStyle w:val="Hipervnculo"/>
          <w:rFonts w:ascii="Times New Roman" w:hAnsi="Times New Roman" w:cs="Times New Roman"/>
          <w:sz w:val="24"/>
          <w:szCs w:val="24"/>
          <w:lang w:val="es-ES"/>
        </w:rPr>
        <w:fldChar w:fldCharType="end"/>
      </w:r>
    </w:p>
    <w:p w14:paraId="4536F65C" w14:textId="07D24776" w:rsidR="008B113D" w:rsidRDefault="008B113D" w:rsidP="009966FD">
      <w:pPr>
        <w:pStyle w:val="Prrafodelista"/>
        <w:ind w:left="360"/>
        <w:jc w:val="both"/>
        <w:rPr>
          <w:rFonts w:ascii="Times New Roman" w:hAnsi="Times New Roman" w:cs="Times New Roman"/>
          <w:sz w:val="24"/>
          <w:szCs w:val="24"/>
          <w:lang w:val="es-ES"/>
        </w:rPr>
        <w:pPrChange w:id="291" w:author="REBECA" w:date="2021-05-26T19:10:00Z">
          <w:pPr>
            <w:pStyle w:val="Prrafodelista"/>
          </w:pPr>
        </w:pPrChange>
      </w:pPr>
      <w:r>
        <w:rPr>
          <w:rFonts w:ascii="Times New Roman" w:hAnsi="Times New Roman" w:cs="Times New Roman"/>
          <w:sz w:val="24"/>
          <w:szCs w:val="24"/>
          <w:lang w:val="es-ES"/>
        </w:rPr>
        <w:t>Su aspecto es el siguiente:</w:t>
      </w:r>
    </w:p>
    <w:p w14:paraId="290C336A" w14:textId="75E08814" w:rsidR="008B113D" w:rsidRDefault="008B113D" w:rsidP="00C231E0">
      <w:pPr>
        <w:pStyle w:val="Prrafodelista"/>
        <w:rPr>
          <w:rFonts w:ascii="Times New Roman" w:hAnsi="Times New Roman" w:cs="Times New Roman"/>
          <w:sz w:val="24"/>
          <w:szCs w:val="24"/>
          <w:lang w:val="es-ES"/>
        </w:rPr>
      </w:pPr>
      <w:r>
        <w:rPr>
          <w:noProof/>
        </w:rPr>
        <w:drawing>
          <wp:inline distT="0" distB="0" distL="0" distR="0" wp14:anchorId="78406115" wp14:editId="0EC89C7F">
            <wp:extent cx="4183103" cy="2723641"/>
            <wp:effectExtent l="19050" t="19050" r="27305" b="196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5128" cy="2731471"/>
                    </a:xfrm>
                    <a:prstGeom prst="rect">
                      <a:avLst/>
                    </a:prstGeom>
                    <a:ln>
                      <a:solidFill>
                        <a:schemeClr val="bg2">
                          <a:lumMod val="90000"/>
                        </a:schemeClr>
                      </a:solidFill>
                    </a:ln>
                  </pic:spPr>
                </pic:pic>
              </a:graphicData>
            </a:graphic>
          </wp:inline>
        </w:drawing>
      </w:r>
    </w:p>
    <w:p w14:paraId="070996D8" w14:textId="78A45E22" w:rsidR="008B113D" w:rsidRDefault="008B113D" w:rsidP="00C37C4F">
      <w:pPr>
        <w:pStyle w:val="Prrafodelista"/>
        <w:jc w:val="both"/>
        <w:rPr>
          <w:rFonts w:ascii="Times New Roman" w:hAnsi="Times New Roman" w:cs="Times New Roman"/>
          <w:sz w:val="24"/>
          <w:szCs w:val="24"/>
          <w:lang w:val="es-ES"/>
        </w:rPr>
        <w:pPrChange w:id="292" w:author="REBECA" w:date="2021-05-26T18:06:00Z">
          <w:pPr>
            <w:pStyle w:val="Prrafodelista"/>
          </w:pPr>
        </w:pPrChange>
      </w:pPr>
    </w:p>
    <w:p w14:paraId="54BC2D05" w14:textId="0348EC20" w:rsidR="008B113D" w:rsidRDefault="008B113D" w:rsidP="009966FD">
      <w:pPr>
        <w:pStyle w:val="Prrafodelista"/>
        <w:ind w:left="0"/>
        <w:jc w:val="both"/>
        <w:rPr>
          <w:rFonts w:ascii="Times New Roman" w:hAnsi="Times New Roman" w:cs="Times New Roman"/>
          <w:sz w:val="24"/>
          <w:szCs w:val="24"/>
          <w:lang w:val="es-ES"/>
        </w:rPr>
        <w:pPrChange w:id="293" w:author="REBECA" w:date="2021-05-26T19:10:00Z">
          <w:pPr>
            <w:pStyle w:val="Prrafodelista"/>
          </w:pPr>
        </w:pPrChange>
      </w:pPr>
      <w:r>
        <w:rPr>
          <w:rFonts w:ascii="Times New Roman" w:hAnsi="Times New Roman" w:cs="Times New Roman"/>
          <w:sz w:val="24"/>
          <w:szCs w:val="24"/>
          <w:lang w:val="es-ES"/>
        </w:rPr>
        <w:t>El navegador dispone además de documentación y cursos que nos facilitan amplia información de diferentes aspectos relacionados tanto con el uso de la herramienta, como de librerías o paquetes.</w:t>
      </w:r>
    </w:p>
    <w:p w14:paraId="1E732A89" w14:textId="57A23326" w:rsidR="008B113D" w:rsidRDefault="008B113D" w:rsidP="00C37C4F">
      <w:pPr>
        <w:pStyle w:val="Prrafodelista"/>
        <w:jc w:val="both"/>
        <w:rPr>
          <w:rFonts w:ascii="Times New Roman" w:hAnsi="Times New Roman" w:cs="Times New Roman"/>
          <w:sz w:val="24"/>
          <w:szCs w:val="24"/>
          <w:lang w:val="es-ES"/>
        </w:rPr>
        <w:pPrChange w:id="294" w:author="REBECA" w:date="2021-05-26T18:06:00Z">
          <w:pPr>
            <w:pStyle w:val="Prrafodelista"/>
          </w:pPr>
        </w:pPrChange>
      </w:pPr>
    </w:p>
    <w:p w14:paraId="2A9D7CF2" w14:textId="7FAC3318" w:rsidR="008B113D" w:rsidRDefault="008B113D" w:rsidP="00C37C4F">
      <w:pPr>
        <w:pStyle w:val="Prrafodelista"/>
        <w:numPr>
          <w:ilvl w:val="0"/>
          <w:numId w:val="5"/>
        </w:numPr>
        <w:jc w:val="both"/>
        <w:rPr>
          <w:rFonts w:ascii="Times New Roman" w:hAnsi="Times New Roman" w:cs="Times New Roman"/>
          <w:sz w:val="24"/>
          <w:szCs w:val="24"/>
          <w:lang w:val="es-ES"/>
        </w:rPr>
        <w:pPrChange w:id="295" w:author="REBECA" w:date="2021-05-26T18:06:00Z">
          <w:pPr>
            <w:pStyle w:val="Prrafodelista"/>
            <w:numPr>
              <w:numId w:val="5"/>
            </w:numPr>
            <w:ind w:left="360" w:hanging="360"/>
          </w:pPr>
        </w:pPrChange>
      </w:pPr>
      <w:proofErr w:type="spellStart"/>
      <w:r>
        <w:rPr>
          <w:rFonts w:ascii="Times New Roman" w:hAnsi="Times New Roman" w:cs="Times New Roman"/>
          <w:sz w:val="24"/>
          <w:szCs w:val="24"/>
          <w:lang w:val="es-ES"/>
        </w:rPr>
        <w:t>Jupyter</w:t>
      </w:r>
      <w:proofErr w:type="spellEnd"/>
      <w:r>
        <w:rPr>
          <w:rFonts w:ascii="Times New Roman" w:hAnsi="Times New Roman" w:cs="Times New Roman"/>
          <w:sz w:val="24"/>
          <w:szCs w:val="24"/>
          <w:lang w:val="es-ES"/>
        </w:rPr>
        <w:t xml:space="preserve"> Notebook. </w:t>
      </w:r>
      <w:r w:rsidR="001E68FE">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1E68FE">
        <w:rPr>
          <w:rFonts w:ascii="Times New Roman" w:hAnsi="Times New Roman" w:cs="Times New Roman"/>
          <w:sz w:val="24"/>
          <w:szCs w:val="24"/>
          <w:lang w:val="es-ES"/>
        </w:rPr>
        <w:t xml:space="preserve">Python es un lenguaje de programación, y por tanto podemos utilizar diferentes herramientas para escribir código. Entre las más conocidas está Sublime Text, </w:t>
      </w:r>
      <w:proofErr w:type="spellStart"/>
      <w:r w:rsidR="001E68FE">
        <w:rPr>
          <w:rFonts w:ascii="Times New Roman" w:hAnsi="Times New Roman" w:cs="Times New Roman"/>
          <w:sz w:val="24"/>
          <w:szCs w:val="24"/>
          <w:lang w:val="es-ES"/>
        </w:rPr>
        <w:t>Spytder</w:t>
      </w:r>
      <w:proofErr w:type="spellEnd"/>
      <w:r w:rsidR="001E68FE">
        <w:rPr>
          <w:rFonts w:ascii="Times New Roman" w:hAnsi="Times New Roman" w:cs="Times New Roman"/>
          <w:sz w:val="24"/>
          <w:szCs w:val="24"/>
          <w:lang w:val="es-ES"/>
        </w:rPr>
        <w:t xml:space="preserve">, o </w:t>
      </w:r>
      <w:proofErr w:type="spellStart"/>
      <w:r w:rsidR="001E68FE">
        <w:rPr>
          <w:rFonts w:ascii="Times New Roman" w:hAnsi="Times New Roman" w:cs="Times New Roman"/>
          <w:sz w:val="24"/>
          <w:szCs w:val="24"/>
          <w:lang w:val="es-ES"/>
        </w:rPr>
        <w:t>Atom</w:t>
      </w:r>
      <w:proofErr w:type="spellEnd"/>
      <w:r w:rsidR="001E68FE">
        <w:rPr>
          <w:rFonts w:ascii="Times New Roman" w:hAnsi="Times New Roman" w:cs="Times New Roman"/>
          <w:sz w:val="24"/>
          <w:szCs w:val="24"/>
          <w:lang w:val="es-ES"/>
        </w:rPr>
        <w:t xml:space="preserve"> que presentan un aspecto típico de pantalla negra con código, habitual en programadores informáticos. Sin embargo, en nuestro caso, dado que este trabajo no tiene un enfoque técnico hemos buscado una herramienta más “amigable” para usuarios poco avanzados, que nos ofrece exactamente el mismo rendimiento y dispone de herramientas internas que pueden servir de ayuda en determinados momentos.</w:t>
      </w:r>
    </w:p>
    <w:p w14:paraId="69BC7985" w14:textId="12E78863" w:rsidR="001E68FE" w:rsidRDefault="001E68FE" w:rsidP="009966FD">
      <w:pPr>
        <w:pStyle w:val="Prrafodelista"/>
        <w:ind w:left="360"/>
        <w:jc w:val="both"/>
        <w:rPr>
          <w:rFonts w:ascii="Times New Roman" w:hAnsi="Times New Roman" w:cs="Times New Roman"/>
          <w:sz w:val="24"/>
          <w:szCs w:val="24"/>
          <w:lang w:val="es-ES"/>
        </w:rPr>
        <w:pPrChange w:id="296" w:author="REBECA" w:date="2021-05-26T19:11:00Z">
          <w:pPr>
            <w:pStyle w:val="Prrafodelista"/>
          </w:pPr>
        </w:pPrChange>
      </w:pPr>
      <w:r>
        <w:rPr>
          <w:rFonts w:ascii="Times New Roman" w:hAnsi="Times New Roman" w:cs="Times New Roman"/>
          <w:sz w:val="24"/>
          <w:szCs w:val="24"/>
          <w:lang w:val="es-ES"/>
        </w:rPr>
        <w:t xml:space="preserve">Esta herramienta es accesible desde Anaconda </w:t>
      </w:r>
      <w:proofErr w:type="spellStart"/>
      <w:r>
        <w:rPr>
          <w:rFonts w:ascii="Times New Roman" w:hAnsi="Times New Roman" w:cs="Times New Roman"/>
          <w:sz w:val="24"/>
          <w:szCs w:val="24"/>
          <w:lang w:val="es-ES"/>
        </w:rPr>
        <w:t>Navigator</w:t>
      </w:r>
      <w:proofErr w:type="spellEnd"/>
      <w:r>
        <w:rPr>
          <w:rFonts w:ascii="Times New Roman" w:hAnsi="Times New Roman" w:cs="Times New Roman"/>
          <w:sz w:val="24"/>
          <w:szCs w:val="24"/>
          <w:lang w:val="es-ES"/>
        </w:rPr>
        <w:t>, está incluida de forma totalmente gratuita, y se desarrolla en el explorador que tengamos disponible, Chrome o Edge.</w:t>
      </w:r>
    </w:p>
    <w:p w14:paraId="0581D46A" w14:textId="52AE2801" w:rsidR="001E68FE" w:rsidRDefault="001E68FE" w:rsidP="009966FD">
      <w:pPr>
        <w:pStyle w:val="Prrafodelista"/>
        <w:ind w:left="360"/>
        <w:jc w:val="both"/>
        <w:rPr>
          <w:rFonts w:ascii="Times New Roman" w:hAnsi="Times New Roman" w:cs="Times New Roman"/>
          <w:sz w:val="24"/>
          <w:szCs w:val="24"/>
          <w:lang w:val="es-ES"/>
        </w:rPr>
        <w:pPrChange w:id="297" w:author="REBECA" w:date="2021-05-26T19:11:00Z">
          <w:pPr>
            <w:pStyle w:val="Prrafodelista"/>
          </w:pPr>
        </w:pPrChange>
      </w:pPr>
      <w:r>
        <w:rPr>
          <w:rFonts w:ascii="Times New Roman" w:hAnsi="Times New Roman" w:cs="Times New Roman"/>
          <w:sz w:val="24"/>
          <w:szCs w:val="24"/>
          <w:lang w:val="es-ES"/>
        </w:rPr>
        <w:t xml:space="preserve">También se puede descargar directamente en el ordenado si no queremos descargar Anaconda, en el siguiente enlace: </w:t>
      </w:r>
      <w:r w:rsidR="00D66A96">
        <w:fldChar w:fldCharType="begin"/>
      </w:r>
      <w:r w:rsidR="00D66A96" w:rsidRPr="00C37C4F">
        <w:rPr>
          <w:lang w:val="es-ES"/>
          <w:rPrChange w:id="298" w:author="REBECA" w:date="2021-05-26T18:06:00Z">
            <w:rPr/>
          </w:rPrChange>
        </w:rPr>
        <w:instrText xml:space="preserve"> HYPERLINK "https://jupyter.org/install" </w:instrText>
      </w:r>
      <w:r w:rsidR="00D66A96">
        <w:fldChar w:fldCharType="separate"/>
      </w:r>
      <w:r w:rsidRPr="00955FED">
        <w:rPr>
          <w:rStyle w:val="Hipervnculo"/>
          <w:rFonts w:ascii="Times New Roman" w:hAnsi="Times New Roman" w:cs="Times New Roman"/>
          <w:sz w:val="24"/>
          <w:szCs w:val="24"/>
          <w:lang w:val="es-ES"/>
        </w:rPr>
        <w:t>https://jupyter.org/install</w:t>
      </w:r>
      <w:r w:rsidR="00D66A96">
        <w:rPr>
          <w:rStyle w:val="Hipervnculo"/>
          <w:rFonts w:ascii="Times New Roman" w:hAnsi="Times New Roman" w:cs="Times New Roman"/>
          <w:sz w:val="24"/>
          <w:szCs w:val="24"/>
          <w:lang w:val="es-ES"/>
        </w:rPr>
        <w:fldChar w:fldCharType="end"/>
      </w:r>
    </w:p>
    <w:p w14:paraId="5D53D7B4" w14:textId="4CCE9ECB" w:rsidR="001E68FE" w:rsidRDefault="001E68FE" w:rsidP="009966FD">
      <w:pPr>
        <w:pStyle w:val="Prrafodelista"/>
        <w:ind w:left="360"/>
        <w:jc w:val="both"/>
        <w:rPr>
          <w:rFonts w:ascii="Times New Roman" w:hAnsi="Times New Roman" w:cs="Times New Roman"/>
          <w:sz w:val="24"/>
          <w:szCs w:val="24"/>
          <w:lang w:val="es-ES"/>
        </w:rPr>
        <w:pPrChange w:id="299" w:author="REBECA" w:date="2021-05-26T19:11:00Z">
          <w:pPr>
            <w:pStyle w:val="Prrafodelista"/>
          </w:pPr>
        </w:pPrChange>
      </w:pPr>
      <w:r>
        <w:rPr>
          <w:rFonts w:ascii="Times New Roman" w:hAnsi="Times New Roman" w:cs="Times New Roman"/>
          <w:sz w:val="24"/>
          <w:szCs w:val="24"/>
          <w:lang w:val="es-ES"/>
        </w:rPr>
        <w:t xml:space="preserve">En este enlace podemos encontrar distintos interfaces a parte de </w:t>
      </w:r>
      <w:proofErr w:type="spellStart"/>
      <w:r>
        <w:rPr>
          <w:rFonts w:ascii="Times New Roman" w:hAnsi="Times New Roman" w:cs="Times New Roman"/>
          <w:sz w:val="24"/>
          <w:szCs w:val="24"/>
          <w:lang w:val="es-ES"/>
        </w:rPr>
        <w:t>Jupyter</w:t>
      </w:r>
      <w:proofErr w:type="spellEnd"/>
      <w:r>
        <w:rPr>
          <w:rFonts w:ascii="Times New Roman" w:hAnsi="Times New Roman" w:cs="Times New Roman"/>
          <w:sz w:val="24"/>
          <w:szCs w:val="24"/>
          <w:lang w:val="es-ES"/>
        </w:rPr>
        <w:t xml:space="preserve"> Notebook, como son </w:t>
      </w:r>
      <w:proofErr w:type="spellStart"/>
      <w:r>
        <w:rPr>
          <w:rFonts w:ascii="Times New Roman" w:hAnsi="Times New Roman" w:cs="Times New Roman"/>
          <w:sz w:val="24"/>
          <w:szCs w:val="24"/>
          <w:lang w:val="es-ES"/>
        </w:rPr>
        <w:t>Jupyter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Lab</w:t>
      </w:r>
      <w:proofErr w:type="spellEnd"/>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Jupyter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Console</w:t>
      </w:r>
      <w:proofErr w:type="spellEnd"/>
      <w:r>
        <w:rPr>
          <w:rFonts w:ascii="Times New Roman" w:hAnsi="Times New Roman" w:cs="Times New Roman"/>
          <w:sz w:val="24"/>
          <w:szCs w:val="24"/>
          <w:lang w:val="es-ES"/>
        </w:rPr>
        <w:t>.</w:t>
      </w:r>
      <w:r w:rsidR="004C4034">
        <w:rPr>
          <w:rFonts w:ascii="Times New Roman" w:hAnsi="Times New Roman" w:cs="Times New Roman"/>
          <w:sz w:val="24"/>
          <w:szCs w:val="24"/>
          <w:lang w:val="es-ES"/>
        </w:rPr>
        <w:t xml:space="preserve"> </w:t>
      </w:r>
    </w:p>
    <w:p w14:paraId="365B5827" w14:textId="246245F0" w:rsidR="004C4034" w:rsidRDefault="004C4034" w:rsidP="009966FD">
      <w:pPr>
        <w:pStyle w:val="Prrafodelista"/>
        <w:ind w:left="360"/>
        <w:jc w:val="both"/>
        <w:rPr>
          <w:rFonts w:ascii="Times New Roman" w:hAnsi="Times New Roman" w:cs="Times New Roman"/>
          <w:sz w:val="24"/>
          <w:szCs w:val="24"/>
          <w:lang w:val="es-ES"/>
        </w:rPr>
        <w:pPrChange w:id="300" w:author="REBECA" w:date="2021-05-26T19:11:00Z">
          <w:pPr>
            <w:pStyle w:val="Prrafodelista"/>
          </w:pPr>
        </w:pPrChange>
      </w:pPr>
      <w:r>
        <w:rPr>
          <w:rFonts w:ascii="Times New Roman" w:hAnsi="Times New Roman" w:cs="Times New Roman"/>
          <w:sz w:val="24"/>
          <w:szCs w:val="24"/>
          <w:lang w:val="es-ES"/>
        </w:rPr>
        <w:t>Esta es la imagen que presenta la herramienta una vez abierta:</w:t>
      </w:r>
    </w:p>
    <w:p w14:paraId="6921CEFE" w14:textId="7E4181D4" w:rsidR="004C4034" w:rsidRDefault="009966FD" w:rsidP="00C37C4F">
      <w:pPr>
        <w:pStyle w:val="Prrafodelista"/>
        <w:jc w:val="both"/>
        <w:rPr>
          <w:ins w:id="301" w:author="REBECA" w:date="2021-05-26T19:11:00Z"/>
          <w:rFonts w:ascii="Times New Roman" w:hAnsi="Times New Roman" w:cs="Times New Roman"/>
          <w:sz w:val="24"/>
          <w:szCs w:val="24"/>
          <w:lang w:val="es-ES"/>
        </w:rPr>
      </w:pPr>
      <w:r>
        <w:rPr>
          <w:noProof/>
        </w:rPr>
        <w:drawing>
          <wp:anchor distT="0" distB="0" distL="114300" distR="114300" simplePos="0" relativeHeight="251711488" behindDoc="0" locked="0" layoutInCell="1" allowOverlap="1" wp14:anchorId="5855F957" wp14:editId="1BFCCA5E">
            <wp:simplePos x="0" y="0"/>
            <wp:positionH relativeFrom="margin">
              <wp:posOffset>366738</wp:posOffset>
            </wp:positionH>
            <wp:positionV relativeFrom="paragraph">
              <wp:posOffset>88208</wp:posOffset>
            </wp:positionV>
            <wp:extent cx="4454643" cy="1688301"/>
            <wp:effectExtent l="19050" t="19050" r="22225" b="2667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643" cy="1688301"/>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p>
    <w:p w14:paraId="29909A75" w14:textId="1E093321" w:rsidR="009966FD" w:rsidRDefault="009966FD" w:rsidP="00C37C4F">
      <w:pPr>
        <w:pStyle w:val="Prrafodelista"/>
        <w:jc w:val="both"/>
        <w:rPr>
          <w:ins w:id="302" w:author="REBECA" w:date="2021-05-26T19:11:00Z"/>
          <w:rFonts w:ascii="Times New Roman" w:hAnsi="Times New Roman" w:cs="Times New Roman"/>
          <w:sz w:val="24"/>
          <w:szCs w:val="24"/>
          <w:lang w:val="es-ES"/>
        </w:rPr>
      </w:pPr>
    </w:p>
    <w:p w14:paraId="3E7AED37" w14:textId="6E9BEE87" w:rsidR="009966FD" w:rsidRDefault="009966FD" w:rsidP="00C37C4F">
      <w:pPr>
        <w:pStyle w:val="Prrafodelista"/>
        <w:jc w:val="both"/>
        <w:rPr>
          <w:ins w:id="303" w:author="REBECA" w:date="2021-05-26T19:11:00Z"/>
          <w:rFonts w:ascii="Times New Roman" w:hAnsi="Times New Roman" w:cs="Times New Roman"/>
          <w:sz w:val="24"/>
          <w:szCs w:val="24"/>
          <w:lang w:val="es-ES"/>
        </w:rPr>
      </w:pPr>
    </w:p>
    <w:p w14:paraId="34EDC346" w14:textId="206923A2" w:rsidR="009966FD" w:rsidRDefault="009966FD" w:rsidP="00C37C4F">
      <w:pPr>
        <w:pStyle w:val="Prrafodelista"/>
        <w:jc w:val="both"/>
        <w:rPr>
          <w:ins w:id="304" w:author="REBECA" w:date="2021-05-26T19:11:00Z"/>
          <w:rFonts w:ascii="Times New Roman" w:hAnsi="Times New Roman" w:cs="Times New Roman"/>
          <w:sz w:val="24"/>
          <w:szCs w:val="24"/>
          <w:lang w:val="es-ES"/>
        </w:rPr>
      </w:pPr>
    </w:p>
    <w:p w14:paraId="7C88B119" w14:textId="77777777" w:rsidR="009966FD" w:rsidRDefault="009966FD" w:rsidP="00C37C4F">
      <w:pPr>
        <w:pStyle w:val="Prrafodelista"/>
        <w:jc w:val="both"/>
        <w:rPr>
          <w:rFonts w:ascii="Times New Roman" w:hAnsi="Times New Roman" w:cs="Times New Roman"/>
          <w:sz w:val="24"/>
          <w:szCs w:val="24"/>
          <w:lang w:val="es-ES"/>
        </w:rPr>
        <w:pPrChange w:id="305" w:author="REBECA" w:date="2021-05-26T18:06:00Z">
          <w:pPr>
            <w:pStyle w:val="Prrafodelista"/>
          </w:pPr>
        </w:pPrChange>
      </w:pPr>
    </w:p>
    <w:p w14:paraId="71FA4D77" w14:textId="345BCBAB" w:rsidR="004C4034" w:rsidRDefault="004C4034" w:rsidP="00C37C4F">
      <w:pPr>
        <w:pStyle w:val="Prrafodelista"/>
        <w:jc w:val="both"/>
        <w:rPr>
          <w:rFonts w:ascii="Times New Roman" w:hAnsi="Times New Roman" w:cs="Times New Roman"/>
          <w:sz w:val="24"/>
          <w:szCs w:val="24"/>
          <w:lang w:val="es-ES"/>
        </w:rPr>
        <w:pPrChange w:id="306" w:author="REBECA" w:date="2021-05-26T18:06:00Z">
          <w:pPr>
            <w:pStyle w:val="Prrafodelista"/>
          </w:pPr>
        </w:pPrChange>
      </w:pPr>
    </w:p>
    <w:p w14:paraId="59C8EDA8" w14:textId="10FC5D63" w:rsidR="004C4034" w:rsidRDefault="00D17174" w:rsidP="00C37C4F">
      <w:pPr>
        <w:pStyle w:val="Prrafodelista"/>
        <w:numPr>
          <w:ilvl w:val="0"/>
          <w:numId w:val="5"/>
        </w:numPr>
        <w:jc w:val="both"/>
        <w:rPr>
          <w:rFonts w:ascii="Times New Roman" w:hAnsi="Times New Roman" w:cs="Times New Roman"/>
          <w:sz w:val="24"/>
          <w:szCs w:val="24"/>
          <w:lang w:val="es-ES"/>
        </w:rPr>
        <w:pPrChange w:id="307" w:author="REBECA" w:date="2021-05-26T18:06:00Z">
          <w:pPr>
            <w:pStyle w:val="Prrafodelista"/>
            <w:numPr>
              <w:numId w:val="5"/>
            </w:numPr>
            <w:ind w:left="360" w:hanging="360"/>
          </w:pPr>
        </w:pPrChange>
      </w:pPr>
      <w:r>
        <w:rPr>
          <w:rFonts w:ascii="Times New Roman" w:hAnsi="Times New Roman" w:cs="Times New Roman"/>
          <w:sz w:val="24"/>
          <w:szCs w:val="24"/>
          <w:lang w:val="es-ES"/>
        </w:rPr>
        <w:t xml:space="preserve">GitHub. – para compartir la información con mi tutor, y todo aquel que lo necesite, he creado un repositorio en la página GitHub que nos ha permitido un buen flujo de trabajo a la hora de compartir los avances. </w:t>
      </w:r>
    </w:p>
    <w:p w14:paraId="75342F48" w14:textId="55E98E71" w:rsidR="00D17174" w:rsidRPr="00D17174" w:rsidRDefault="00D17174" w:rsidP="009966FD">
      <w:pPr>
        <w:pStyle w:val="Prrafodelista"/>
        <w:ind w:left="360"/>
        <w:jc w:val="both"/>
        <w:rPr>
          <w:rFonts w:ascii="Times New Roman" w:hAnsi="Times New Roman" w:cs="Times New Roman"/>
          <w:sz w:val="24"/>
          <w:szCs w:val="24"/>
          <w:lang w:val="es-ES"/>
        </w:rPr>
        <w:pPrChange w:id="308" w:author="REBECA" w:date="2021-05-26T19:11:00Z">
          <w:pPr>
            <w:pStyle w:val="Prrafodelista"/>
          </w:pPr>
        </w:pPrChange>
      </w:pPr>
      <w:commentRangeStart w:id="309"/>
      <w:r w:rsidRPr="00C231E0">
        <w:rPr>
          <w:rFonts w:ascii="Times New Roman" w:hAnsi="Times New Roman" w:cs="Times New Roman"/>
          <w:sz w:val="24"/>
          <w:szCs w:val="24"/>
          <w:lang w:val="es-ES"/>
        </w:rPr>
        <w:t xml:space="preserve">Este es el enlace al repositorio:  </w:t>
      </w:r>
      <w:ins w:id="310" w:author="REBECA" w:date="2021-05-26T19:12:00Z">
        <w:r w:rsidR="009966FD" w:rsidRPr="009966FD">
          <w:rPr>
            <w:rFonts w:ascii="Times New Roman" w:hAnsi="Times New Roman" w:cs="Times New Roman"/>
            <w:sz w:val="22"/>
            <w:szCs w:val="22"/>
            <w:lang w:val="es-ES"/>
            <w:rPrChange w:id="311" w:author="REBECA" w:date="2021-05-26T19:12:00Z">
              <w:rPr>
                <w:rFonts w:ascii="Times New Roman" w:hAnsi="Times New Roman" w:cs="Times New Roman"/>
                <w:sz w:val="24"/>
                <w:szCs w:val="24"/>
                <w:lang w:val="es-ES"/>
              </w:rPr>
            </w:rPrChange>
          </w:rPr>
          <w:fldChar w:fldCharType="begin"/>
        </w:r>
        <w:r w:rsidR="009966FD" w:rsidRPr="009966FD">
          <w:rPr>
            <w:rFonts w:ascii="Times New Roman" w:hAnsi="Times New Roman" w:cs="Times New Roman"/>
            <w:sz w:val="22"/>
            <w:szCs w:val="22"/>
            <w:lang w:val="es-ES"/>
            <w:rPrChange w:id="312" w:author="REBECA" w:date="2021-05-26T19:12:00Z">
              <w:rPr>
                <w:rFonts w:ascii="Times New Roman" w:hAnsi="Times New Roman" w:cs="Times New Roman"/>
                <w:sz w:val="24"/>
                <w:szCs w:val="24"/>
                <w:lang w:val="es-ES"/>
              </w:rPr>
            </w:rPrChange>
          </w:rPr>
          <w:instrText xml:space="preserve"> HYPERLINK "https://github.com/RebecaGa/TFG---URJC-2020-2021.git" </w:instrText>
        </w:r>
        <w:r w:rsidR="009966FD" w:rsidRPr="009966FD">
          <w:rPr>
            <w:rFonts w:ascii="Times New Roman" w:hAnsi="Times New Roman" w:cs="Times New Roman"/>
            <w:sz w:val="22"/>
            <w:szCs w:val="22"/>
            <w:lang w:val="es-ES"/>
            <w:rPrChange w:id="313" w:author="REBECA" w:date="2021-05-26T19:12:00Z">
              <w:rPr>
                <w:rFonts w:ascii="Times New Roman" w:hAnsi="Times New Roman" w:cs="Times New Roman"/>
                <w:sz w:val="24"/>
                <w:szCs w:val="24"/>
                <w:lang w:val="es-ES"/>
              </w:rPr>
            </w:rPrChange>
          </w:rPr>
        </w:r>
        <w:r w:rsidR="009966FD" w:rsidRPr="009966FD">
          <w:rPr>
            <w:rFonts w:ascii="Times New Roman" w:hAnsi="Times New Roman" w:cs="Times New Roman"/>
            <w:sz w:val="22"/>
            <w:szCs w:val="22"/>
            <w:lang w:val="es-ES"/>
            <w:rPrChange w:id="314" w:author="REBECA" w:date="2021-05-26T19:12:00Z">
              <w:rPr>
                <w:rFonts w:ascii="Times New Roman" w:hAnsi="Times New Roman" w:cs="Times New Roman"/>
                <w:sz w:val="24"/>
                <w:szCs w:val="24"/>
                <w:lang w:val="es-ES"/>
              </w:rPr>
            </w:rPrChange>
          </w:rPr>
          <w:fldChar w:fldCharType="separate"/>
        </w:r>
        <w:r w:rsidRPr="009966FD">
          <w:rPr>
            <w:rStyle w:val="Hipervnculo"/>
            <w:rFonts w:ascii="Times New Roman" w:hAnsi="Times New Roman" w:cs="Times New Roman"/>
            <w:sz w:val="22"/>
            <w:szCs w:val="22"/>
            <w:lang w:val="es-ES"/>
            <w:rPrChange w:id="315" w:author="REBECA" w:date="2021-05-26T19:12:00Z">
              <w:rPr>
                <w:rFonts w:ascii="Times New Roman" w:hAnsi="Times New Roman" w:cs="Times New Roman"/>
                <w:sz w:val="24"/>
                <w:szCs w:val="24"/>
                <w:lang w:val="es-ES"/>
              </w:rPr>
            </w:rPrChange>
          </w:rPr>
          <w:t>https://github.com/RebecaGa/TFG---URJC-2020-2021.git</w:t>
        </w:r>
        <w:commentRangeEnd w:id="309"/>
        <w:r w:rsidR="00A755F1" w:rsidRPr="009966FD">
          <w:rPr>
            <w:rStyle w:val="Hipervnculo"/>
            <w:sz w:val="14"/>
            <w:szCs w:val="14"/>
            <w:rPrChange w:id="316" w:author="REBECA" w:date="2021-05-26T19:12:00Z">
              <w:rPr>
                <w:rStyle w:val="Refdecomentario"/>
              </w:rPr>
            </w:rPrChange>
          </w:rPr>
          <w:commentReference w:id="309"/>
        </w:r>
        <w:r w:rsidR="009966FD" w:rsidRPr="009966FD">
          <w:rPr>
            <w:rFonts w:ascii="Times New Roman" w:hAnsi="Times New Roman" w:cs="Times New Roman"/>
            <w:sz w:val="22"/>
            <w:szCs w:val="22"/>
            <w:lang w:val="es-ES"/>
            <w:rPrChange w:id="317" w:author="REBECA" w:date="2021-05-26T19:12:00Z">
              <w:rPr>
                <w:rFonts w:ascii="Times New Roman" w:hAnsi="Times New Roman" w:cs="Times New Roman"/>
                <w:sz w:val="24"/>
                <w:szCs w:val="24"/>
                <w:lang w:val="es-ES"/>
              </w:rPr>
            </w:rPrChange>
          </w:rPr>
          <w:fldChar w:fldCharType="end"/>
        </w:r>
      </w:ins>
    </w:p>
    <w:p w14:paraId="0B646FC6" w14:textId="12779CD8" w:rsidR="00D17174" w:rsidRPr="00D17174" w:rsidRDefault="00D17174" w:rsidP="009966FD">
      <w:pPr>
        <w:pStyle w:val="Prrafodelista"/>
        <w:ind w:left="360"/>
        <w:jc w:val="both"/>
        <w:rPr>
          <w:rFonts w:ascii="Times New Roman" w:hAnsi="Times New Roman" w:cs="Times New Roman"/>
          <w:sz w:val="24"/>
          <w:szCs w:val="24"/>
          <w:lang w:val="es-ES"/>
        </w:rPr>
        <w:pPrChange w:id="318" w:author="REBECA" w:date="2021-05-26T19:13:00Z">
          <w:pPr>
            <w:pStyle w:val="Prrafodelista"/>
          </w:pPr>
        </w:pPrChange>
      </w:pPr>
      <w:r w:rsidRPr="00D17174">
        <w:rPr>
          <w:rFonts w:ascii="Times New Roman" w:hAnsi="Times New Roman" w:cs="Times New Roman"/>
          <w:sz w:val="24"/>
          <w:szCs w:val="24"/>
          <w:lang w:val="es-ES"/>
        </w:rPr>
        <w:t>Y la imagen:</w:t>
      </w:r>
    </w:p>
    <w:p w14:paraId="554475ED" w14:textId="717A2040" w:rsidR="00D17174" w:rsidDel="009966FD" w:rsidRDefault="00D17174" w:rsidP="00C37C4F">
      <w:pPr>
        <w:pStyle w:val="Prrafodelista"/>
        <w:jc w:val="both"/>
        <w:rPr>
          <w:del w:id="319" w:author="REBECA" w:date="2021-05-26T19:13:00Z"/>
          <w:rFonts w:ascii="Times New Roman" w:hAnsi="Times New Roman" w:cs="Times New Roman"/>
          <w:sz w:val="24"/>
          <w:szCs w:val="24"/>
          <w:lang w:val="es-ES"/>
        </w:rPr>
        <w:pPrChange w:id="320" w:author="REBECA" w:date="2021-05-26T18:06:00Z">
          <w:pPr>
            <w:pStyle w:val="Prrafodelista"/>
          </w:pPr>
        </w:pPrChange>
      </w:pPr>
      <w:r>
        <w:rPr>
          <w:noProof/>
        </w:rPr>
        <w:drawing>
          <wp:inline distT="0" distB="0" distL="0" distR="0" wp14:anchorId="5BA7E00C" wp14:editId="66477C42">
            <wp:extent cx="3457116" cy="1851329"/>
            <wp:effectExtent l="19050" t="19050" r="10160" b="158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8443" cy="1862750"/>
                    </a:xfrm>
                    <a:prstGeom prst="rect">
                      <a:avLst/>
                    </a:prstGeom>
                    <a:ln>
                      <a:solidFill>
                        <a:schemeClr val="bg2">
                          <a:lumMod val="90000"/>
                        </a:schemeClr>
                      </a:solidFill>
                    </a:ln>
                  </pic:spPr>
                </pic:pic>
              </a:graphicData>
            </a:graphic>
          </wp:inline>
        </w:drawing>
      </w:r>
    </w:p>
    <w:p w14:paraId="146DE53B" w14:textId="77777777" w:rsidR="00D17174" w:rsidRPr="004C4034" w:rsidDel="009966FD" w:rsidRDefault="00D17174" w:rsidP="00C37C4F">
      <w:pPr>
        <w:pStyle w:val="Prrafodelista"/>
        <w:jc w:val="both"/>
        <w:rPr>
          <w:del w:id="321" w:author="REBECA" w:date="2021-05-26T19:13:00Z"/>
          <w:rFonts w:ascii="Times New Roman" w:hAnsi="Times New Roman" w:cs="Times New Roman"/>
          <w:sz w:val="24"/>
          <w:szCs w:val="24"/>
          <w:lang w:val="es-ES"/>
        </w:rPr>
        <w:pPrChange w:id="322" w:author="REBECA" w:date="2021-05-26T18:06:00Z">
          <w:pPr>
            <w:pStyle w:val="Prrafodelista"/>
          </w:pPr>
        </w:pPrChange>
      </w:pPr>
    </w:p>
    <w:p w14:paraId="5B3892BD" w14:textId="2D98CA5A" w:rsidR="004C4034" w:rsidRPr="00F3303F" w:rsidDel="009966FD" w:rsidRDefault="004C4034" w:rsidP="00C37C4F">
      <w:pPr>
        <w:pStyle w:val="Prrafodelista"/>
        <w:jc w:val="both"/>
        <w:rPr>
          <w:del w:id="323" w:author="REBECA" w:date="2021-05-26T19:13:00Z"/>
          <w:rFonts w:ascii="Times New Roman" w:hAnsi="Times New Roman" w:cs="Times New Roman"/>
          <w:sz w:val="24"/>
          <w:szCs w:val="24"/>
          <w:lang w:val="es-ES"/>
        </w:rPr>
        <w:pPrChange w:id="324" w:author="REBECA" w:date="2021-05-26T18:06:00Z">
          <w:pPr>
            <w:pStyle w:val="Prrafodelista"/>
          </w:pPr>
        </w:pPrChange>
      </w:pPr>
    </w:p>
    <w:p w14:paraId="4CB3CAE7" w14:textId="287BCE98" w:rsidR="003C1B07" w:rsidRDefault="003C1B07" w:rsidP="009966FD">
      <w:pPr>
        <w:pStyle w:val="Prrafodelista"/>
        <w:jc w:val="both"/>
        <w:rPr>
          <w:lang w:val="es-ES"/>
        </w:rPr>
        <w:pPrChange w:id="325" w:author="REBECA" w:date="2021-05-26T19:13:00Z">
          <w:pPr>
            <w:ind w:left="0"/>
          </w:pPr>
        </w:pPrChange>
      </w:pPr>
    </w:p>
    <w:p w14:paraId="30B16C6B" w14:textId="5D495A19" w:rsidR="003C1B07" w:rsidRDefault="00D17174" w:rsidP="00C37C4F">
      <w:pPr>
        <w:pStyle w:val="Prrafodelista"/>
        <w:numPr>
          <w:ilvl w:val="0"/>
          <w:numId w:val="5"/>
        </w:numPr>
        <w:jc w:val="both"/>
        <w:rPr>
          <w:rFonts w:ascii="Times New Roman" w:hAnsi="Times New Roman" w:cs="Times New Roman"/>
          <w:sz w:val="24"/>
          <w:szCs w:val="24"/>
          <w:lang w:val="es-ES"/>
        </w:rPr>
        <w:pPrChange w:id="326" w:author="REBECA" w:date="2021-05-26T18:06:00Z">
          <w:pPr>
            <w:pStyle w:val="Prrafodelista"/>
            <w:numPr>
              <w:numId w:val="5"/>
            </w:numPr>
            <w:ind w:left="360" w:hanging="360"/>
          </w:pPr>
        </w:pPrChange>
      </w:pPr>
      <w:r>
        <w:rPr>
          <w:rFonts w:ascii="Times New Roman" w:hAnsi="Times New Roman" w:cs="Times New Roman"/>
          <w:sz w:val="24"/>
          <w:szCs w:val="24"/>
          <w:lang w:val="es-ES"/>
        </w:rPr>
        <w:t xml:space="preserve">Visual Studio </w:t>
      </w:r>
      <w:proofErr w:type="spellStart"/>
      <w:r>
        <w:rPr>
          <w:rFonts w:ascii="Times New Roman" w:hAnsi="Times New Roman" w:cs="Times New Roman"/>
          <w:sz w:val="24"/>
          <w:szCs w:val="24"/>
          <w:lang w:val="es-ES"/>
        </w:rPr>
        <w:t>Code</w:t>
      </w:r>
      <w:proofErr w:type="spellEnd"/>
      <w:r>
        <w:rPr>
          <w:rFonts w:ascii="Times New Roman" w:hAnsi="Times New Roman" w:cs="Times New Roman"/>
          <w:sz w:val="24"/>
          <w:szCs w:val="24"/>
          <w:lang w:val="es-ES"/>
        </w:rPr>
        <w:t xml:space="preserve">. – Por último, para automatizar la actualización del código en GitHub se utilizó Visual Studio </w:t>
      </w:r>
      <w:proofErr w:type="spellStart"/>
      <w:r>
        <w:rPr>
          <w:rFonts w:ascii="Times New Roman" w:hAnsi="Times New Roman" w:cs="Times New Roman"/>
          <w:sz w:val="24"/>
          <w:szCs w:val="24"/>
          <w:lang w:val="es-ES"/>
        </w:rPr>
        <w:t>Code</w:t>
      </w:r>
      <w:proofErr w:type="spellEnd"/>
      <w:r>
        <w:rPr>
          <w:rFonts w:ascii="Times New Roman" w:hAnsi="Times New Roman" w:cs="Times New Roman"/>
          <w:sz w:val="24"/>
          <w:szCs w:val="24"/>
          <w:lang w:val="es-ES"/>
        </w:rPr>
        <w:t xml:space="preserve"> que me permitió ir actualizando cada avance del proyecto de una forma dinámica y sencilla.</w:t>
      </w:r>
    </w:p>
    <w:p w14:paraId="6212624C" w14:textId="6618FF16" w:rsidR="00D17174" w:rsidRDefault="00D17174" w:rsidP="009966FD">
      <w:pPr>
        <w:pStyle w:val="Prrafodelista"/>
        <w:ind w:left="360"/>
        <w:jc w:val="both"/>
        <w:rPr>
          <w:rFonts w:ascii="Times New Roman" w:hAnsi="Times New Roman" w:cs="Times New Roman"/>
          <w:sz w:val="24"/>
          <w:szCs w:val="24"/>
          <w:lang w:val="es-ES"/>
        </w:rPr>
        <w:pPrChange w:id="327" w:author="REBECA" w:date="2021-05-26T19:13:00Z">
          <w:pPr>
            <w:pStyle w:val="Prrafodelista"/>
          </w:pPr>
        </w:pPrChange>
      </w:pPr>
      <w:r>
        <w:rPr>
          <w:rFonts w:ascii="Times New Roman" w:hAnsi="Times New Roman" w:cs="Times New Roman"/>
          <w:sz w:val="24"/>
          <w:szCs w:val="24"/>
          <w:lang w:val="es-ES"/>
        </w:rPr>
        <w:t xml:space="preserve">Esta herramienta también es gratuita, y se puede descargar en el siguiente enlace: </w:t>
      </w:r>
      <w:r w:rsidR="00D66A96">
        <w:fldChar w:fldCharType="begin"/>
      </w:r>
      <w:r w:rsidR="00D66A96" w:rsidRPr="00C37C4F">
        <w:rPr>
          <w:lang w:val="es-ES"/>
          <w:rPrChange w:id="328" w:author="REBECA" w:date="2021-05-26T18:06:00Z">
            <w:rPr/>
          </w:rPrChange>
        </w:rPr>
        <w:instrText xml:space="preserve"> HYPERLINK "https://code.visualstudio.com/download" </w:instrText>
      </w:r>
      <w:r w:rsidR="00D66A96">
        <w:fldChar w:fldCharType="separate"/>
      </w:r>
      <w:r w:rsidRPr="0006185B">
        <w:rPr>
          <w:rStyle w:val="Hipervnculo"/>
          <w:rFonts w:ascii="Times New Roman" w:hAnsi="Times New Roman" w:cs="Times New Roman"/>
          <w:sz w:val="24"/>
          <w:szCs w:val="24"/>
          <w:lang w:val="es-ES"/>
        </w:rPr>
        <w:t>https://code.visualstudio.com/download</w:t>
      </w:r>
      <w:r w:rsidR="00D66A96">
        <w:rPr>
          <w:rStyle w:val="Hipervnculo"/>
          <w:rFonts w:ascii="Times New Roman" w:hAnsi="Times New Roman" w:cs="Times New Roman"/>
          <w:sz w:val="24"/>
          <w:szCs w:val="24"/>
          <w:lang w:val="es-ES"/>
        </w:rPr>
        <w:fldChar w:fldCharType="end"/>
      </w:r>
    </w:p>
    <w:p w14:paraId="2C9429CC" w14:textId="3F7F7042" w:rsidR="00D17174" w:rsidRDefault="00D17174" w:rsidP="009966FD">
      <w:pPr>
        <w:pStyle w:val="Prrafodelista"/>
        <w:ind w:left="360"/>
        <w:jc w:val="both"/>
        <w:rPr>
          <w:rFonts w:ascii="Times New Roman" w:hAnsi="Times New Roman" w:cs="Times New Roman"/>
          <w:sz w:val="24"/>
          <w:szCs w:val="24"/>
          <w:lang w:val="es-ES"/>
        </w:rPr>
        <w:pPrChange w:id="329" w:author="REBECA" w:date="2021-05-26T19:13:00Z">
          <w:pPr>
            <w:pStyle w:val="Prrafodelista"/>
          </w:pPr>
        </w:pPrChange>
      </w:pPr>
      <w:r>
        <w:rPr>
          <w:rFonts w:ascii="Times New Roman" w:hAnsi="Times New Roman" w:cs="Times New Roman"/>
          <w:sz w:val="24"/>
          <w:szCs w:val="24"/>
          <w:lang w:val="es-ES"/>
        </w:rPr>
        <w:t>Su apariencia es:</w:t>
      </w:r>
    </w:p>
    <w:p w14:paraId="17027131" w14:textId="29168060" w:rsidR="00D17174" w:rsidRDefault="00D17174" w:rsidP="00C37C4F">
      <w:pPr>
        <w:pStyle w:val="Prrafodelista"/>
        <w:jc w:val="both"/>
        <w:rPr>
          <w:rFonts w:ascii="Times New Roman" w:hAnsi="Times New Roman" w:cs="Times New Roman"/>
          <w:sz w:val="24"/>
          <w:szCs w:val="24"/>
          <w:lang w:val="es-ES"/>
        </w:rPr>
        <w:pPrChange w:id="330" w:author="REBECA" w:date="2021-05-26T18:06:00Z">
          <w:pPr>
            <w:pStyle w:val="Prrafodelista"/>
          </w:pPr>
        </w:pPrChange>
      </w:pPr>
      <w:r>
        <w:rPr>
          <w:noProof/>
        </w:rPr>
        <w:drawing>
          <wp:inline distT="0" distB="0" distL="0" distR="0" wp14:anchorId="46DFFD1F" wp14:editId="241737BB">
            <wp:extent cx="4205262" cy="2005214"/>
            <wp:effectExtent l="19050" t="19050" r="24130"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5074" cy="2014661"/>
                    </a:xfrm>
                    <a:prstGeom prst="rect">
                      <a:avLst/>
                    </a:prstGeom>
                    <a:ln>
                      <a:solidFill>
                        <a:schemeClr val="bg2">
                          <a:lumMod val="90000"/>
                        </a:schemeClr>
                      </a:solidFill>
                    </a:ln>
                  </pic:spPr>
                </pic:pic>
              </a:graphicData>
            </a:graphic>
          </wp:inline>
        </w:drawing>
      </w:r>
    </w:p>
    <w:p w14:paraId="6DC209A8" w14:textId="6627F1B1" w:rsidR="00D17174" w:rsidRDefault="00D17174" w:rsidP="00C37C4F">
      <w:pPr>
        <w:ind w:left="0"/>
        <w:jc w:val="both"/>
        <w:rPr>
          <w:rFonts w:ascii="Times New Roman" w:hAnsi="Times New Roman" w:cs="Times New Roman"/>
          <w:sz w:val="24"/>
          <w:szCs w:val="24"/>
          <w:lang w:val="es-ES"/>
        </w:rPr>
        <w:pPrChange w:id="331" w:author="REBECA" w:date="2021-05-26T18:06:00Z">
          <w:pPr>
            <w:ind w:left="0"/>
          </w:pPr>
        </w:pPrChange>
      </w:pPr>
      <w:r>
        <w:rPr>
          <w:rFonts w:ascii="Times New Roman" w:hAnsi="Times New Roman" w:cs="Times New Roman"/>
          <w:sz w:val="24"/>
          <w:szCs w:val="24"/>
          <w:lang w:val="es-ES"/>
        </w:rPr>
        <w:t>Con todas estas herramientas, hemos podido ir trabajando poco a poco sobre las distintas fórmulas matemáticas financieras, desarrollando código que permitiese realizar el cálculo de forma automática sin la necesidad de conocer previamente dichas fórmulas.</w:t>
      </w:r>
    </w:p>
    <w:p w14:paraId="1527C009" w14:textId="3C6E7120" w:rsidR="00175732" w:rsidRDefault="00982515" w:rsidP="00C37C4F">
      <w:pPr>
        <w:ind w:left="0"/>
        <w:jc w:val="both"/>
        <w:rPr>
          <w:rFonts w:ascii="Times New Roman" w:hAnsi="Times New Roman" w:cs="Times New Roman"/>
          <w:sz w:val="24"/>
          <w:szCs w:val="24"/>
          <w:lang w:val="es-ES"/>
        </w:rPr>
        <w:pPrChange w:id="332" w:author="REBECA" w:date="2021-05-26T18:06:00Z">
          <w:pPr>
            <w:ind w:left="0"/>
          </w:pPr>
        </w:pPrChange>
      </w:pPr>
      <w:r>
        <w:rPr>
          <w:rFonts w:ascii="Times New Roman" w:hAnsi="Times New Roman" w:cs="Times New Roman"/>
          <w:sz w:val="24"/>
          <w:szCs w:val="24"/>
          <w:lang w:val="es-ES"/>
        </w:rPr>
        <w:t xml:space="preserve">En cuanto al método empleado, se comenzó por el estudio de las fórmulas más comunes como la del interés simple, para ir desarrollando cálculos más complejos hasta llegar al cálculo de la Beta de una compañía, que requiere de conocimientos estadísticos. Así mismo, se han estudiado las fórmulas contenidas en el apartado financiero de Excel, dado que el principal objetivo de este trabajo es comparar ambas herramientas en la elaboración de estudios de viabilidad de proyectos, cálculos de cuadros de amortizaciones de </w:t>
      </w:r>
      <w:r w:rsidR="00060D3C">
        <w:rPr>
          <w:rFonts w:ascii="Times New Roman" w:hAnsi="Times New Roman" w:cs="Times New Roman"/>
          <w:sz w:val="24"/>
          <w:szCs w:val="24"/>
          <w:lang w:val="es-ES"/>
        </w:rPr>
        <w:t>préstamos</w:t>
      </w:r>
      <w:r>
        <w:rPr>
          <w:rFonts w:ascii="Times New Roman" w:hAnsi="Times New Roman" w:cs="Times New Roman"/>
          <w:sz w:val="24"/>
          <w:szCs w:val="24"/>
          <w:lang w:val="es-ES"/>
        </w:rPr>
        <w:t xml:space="preserve"> o cualquier otra tarea relacionada.</w:t>
      </w:r>
    </w:p>
    <w:p w14:paraId="7A061C37" w14:textId="5B753C95" w:rsidR="00982515" w:rsidRDefault="00982515" w:rsidP="00C37C4F">
      <w:pPr>
        <w:pStyle w:val="Ttulo1"/>
        <w:jc w:val="both"/>
        <w:rPr>
          <w:lang w:val="es-ES"/>
        </w:rPr>
        <w:pPrChange w:id="333" w:author="REBECA" w:date="2021-05-26T18:06:00Z">
          <w:pPr>
            <w:pStyle w:val="Ttulo1"/>
          </w:pPr>
        </w:pPrChange>
      </w:pPr>
      <w:bookmarkStart w:id="334" w:name="_Toc72965716"/>
      <w:r>
        <w:rPr>
          <w:lang w:val="es-ES"/>
        </w:rPr>
        <w:lastRenderedPageBreak/>
        <w:t>DESARROLLO</w:t>
      </w:r>
      <w:bookmarkEnd w:id="334"/>
    </w:p>
    <w:p w14:paraId="3BA1FA1E" w14:textId="497D9393" w:rsidR="00982515" w:rsidRDefault="00982515" w:rsidP="00C37C4F">
      <w:pPr>
        <w:pStyle w:val="Ttulo2"/>
        <w:jc w:val="both"/>
        <w:rPr>
          <w:lang w:val="es-ES"/>
        </w:rPr>
        <w:pPrChange w:id="335" w:author="REBECA" w:date="2021-05-26T18:06:00Z">
          <w:pPr>
            <w:pStyle w:val="Ttulo2"/>
          </w:pPr>
        </w:pPrChange>
      </w:pPr>
      <w:bookmarkStart w:id="336" w:name="_Toc72965717"/>
      <w:r>
        <w:rPr>
          <w:lang w:val="es-ES"/>
        </w:rPr>
        <w:t>Matemáticas Financieras y Finanzas</w:t>
      </w:r>
      <w:bookmarkEnd w:id="336"/>
    </w:p>
    <w:p w14:paraId="11C90927" w14:textId="0624D389" w:rsidR="008E2BFF" w:rsidRDefault="00DB4D36" w:rsidP="00C37C4F">
      <w:pPr>
        <w:ind w:left="0"/>
        <w:jc w:val="both"/>
        <w:rPr>
          <w:rFonts w:ascii="Times New Roman" w:hAnsi="Times New Roman" w:cs="Times New Roman"/>
          <w:sz w:val="24"/>
          <w:szCs w:val="24"/>
          <w:lang w:val="es-ES"/>
        </w:rPr>
        <w:pPrChange w:id="337" w:author="REBECA" w:date="2021-05-26T18:06:00Z">
          <w:pPr>
            <w:ind w:left="0"/>
          </w:pPr>
        </w:pPrChange>
      </w:pPr>
      <w:r>
        <w:rPr>
          <w:rFonts w:ascii="Times New Roman" w:hAnsi="Times New Roman" w:cs="Times New Roman"/>
          <w:sz w:val="24"/>
          <w:szCs w:val="24"/>
          <w:lang w:val="es-ES"/>
        </w:rPr>
        <w:t xml:space="preserve">Para entender las matemáticas financieras es necesario entender el valor del dinero en el tiempo. A medida que transcurre el tiempo el dinero pierde valor, debido a la inflación </w:t>
      </w:r>
      <w:r w:rsidR="008E2BFF">
        <w:rPr>
          <w:rFonts w:ascii="Times New Roman" w:hAnsi="Times New Roman" w:cs="Times New Roman"/>
          <w:sz w:val="24"/>
          <w:szCs w:val="24"/>
          <w:lang w:val="es-ES"/>
        </w:rPr>
        <w:t>y,</w:t>
      </w:r>
      <w:r>
        <w:rPr>
          <w:rFonts w:ascii="Times New Roman" w:hAnsi="Times New Roman" w:cs="Times New Roman"/>
          <w:sz w:val="24"/>
          <w:szCs w:val="24"/>
          <w:lang w:val="es-ES"/>
        </w:rPr>
        <w:t xml:space="preserve"> en consecuencia, existe una pérdida de poder adquisitivo. </w:t>
      </w:r>
    </w:p>
    <w:p w14:paraId="4DD3D236" w14:textId="4B66AAF7" w:rsidR="008E2BFF" w:rsidRDefault="00332F42" w:rsidP="00C37C4F">
      <w:pPr>
        <w:ind w:left="0"/>
        <w:jc w:val="both"/>
        <w:rPr>
          <w:ins w:id="338" w:author="REBECA" w:date="2021-05-26T19:19:00Z"/>
          <w:rFonts w:ascii="Times New Roman" w:hAnsi="Times New Roman" w:cs="Times New Roman"/>
          <w:sz w:val="24"/>
          <w:szCs w:val="24"/>
          <w:lang w:val="es-ES"/>
        </w:rPr>
      </w:pPr>
      <w:r>
        <w:rPr>
          <w:rFonts w:ascii="Times New Roman" w:hAnsi="Times New Roman" w:cs="Times New Roman"/>
          <w:sz w:val="24"/>
          <w:szCs w:val="24"/>
          <w:lang w:val="es-ES"/>
        </w:rPr>
        <w:t>Nacen paralelas al comercio, ante la necesidad de realizar los cálculos necesarios para el estudio del valor del dinero en el tiempo derivados los intercambios de bienes y servicios. Mediante la combinación de tres factores, como capital, tasa y tiempo somos capaces de calcular los rendimientos o intereses, además de establecer métodos que nos permiten la evaluación un proyecto o inversión, haciendo posible la toma de decisiones.</w:t>
      </w:r>
    </w:p>
    <w:p w14:paraId="3CB99A7A" w14:textId="5130CA68" w:rsidR="009966FD" w:rsidRDefault="009966FD" w:rsidP="00C37C4F">
      <w:pPr>
        <w:ind w:left="0"/>
        <w:jc w:val="both"/>
        <w:rPr>
          <w:rFonts w:ascii="Times New Roman" w:hAnsi="Times New Roman" w:cs="Times New Roman"/>
          <w:sz w:val="24"/>
          <w:szCs w:val="24"/>
          <w:lang w:val="es-ES"/>
        </w:rPr>
        <w:pPrChange w:id="339" w:author="REBECA" w:date="2021-05-26T18:06:00Z">
          <w:pPr>
            <w:ind w:left="0"/>
          </w:pPr>
        </w:pPrChange>
      </w:pPr>
      <w:ins w:id="340" w:author="REBECA" w:date="2021-05-26T19:19:00Z">
        <w:r>
          <w:rPr>
            <w:rFonts w:ascii="Times New Roman" w:hAnsi="Times New Roman" w:cs="Times New Roman"/>
            <w:sz w:val="24"/>
            <w:szCs w:val="24"/>
            <w:lang w:val="es-ES"/>
          </w:rPr>
          <w:t>Podemos decir,</w:t>
        </w:r>
      </w:ins>
      <w:ins w:id="341" w:author="REBECA" w:date="2021-05-26T19:22:00Z">
        <w:r w:rsidR="00EB292D">
          <w:rPr>
            <w:rFonts w:ascii="Times New Roman" w:hAnsi="Times New Roman" w:cs="Times New Roman"/>
            <w:sz w:val="24"/>
            <w:szCs w:val="24"/>
            <w:lang w:val="es-ES"/>
          </w:rPr>
          <w:t xml:space="preserve"> </w:t>
        </w:r>
      </w:ins>
      <w:ins w:id="342" w:author="REBECA" w:date="2021-05-26T19:20:00Z">
        <w:r>
          <w:rPr>
            <w:rFonts w:ascii="Times New Roman" w:hAnsi="Times New Roman" w:cs="Times New Roman"/>
            <w:sz w:val="24"/>
            <w:szCs w:val="24"/>
            <w:lang w:val="es-ES"/>
          </w:rPr>
          <w:t xml:space="preserve">que las empresas familias o estado, a través de las </w:t>
        </w:r>
      </w:ins>
      <w:ins w:id="343" w:author="REBECA" w:date="2021-05-26T19:19:00Z">
        <w:r>
          <w:rPr>
            <w:rFonts w:ascii="Times New Roman" w:hAnsi="Times New Roman" w:cs="Times New Roman"/>
            <w:sz w:val="24"/>
            <w:szCs w:val="24"/>
            <w:lang w:val="es-ES"/>
          </w:rPr>
          <w:t xml:space="preserve">Finanzas </w:t>
        </w:r>
      </w:ins>
      <w:ins w:id="344" w:author="REBECA" w:date="2021-05-26T19:20:00Z">
        <w:r w:rsidR="00EB292D">
          <w:rPr>
            <w:rFonts w:ascii="Times New Roman" w:hAnsi="Times New Roman" w:cs="Times New Roman"/>
            <w:sz w:val="24"/>
            <w:szCs w:val="24"/>
            <w:lang w:val="es-ES"/>
          </w:rPr>
          <w:t xml:space="preserve">pueden </w:t>
        </w:r>
      </w:ins>
      <w:ins w:id="345" w:author="REBECA" w:date="2021-05-26T19:21:00Z">
        <w:r w:rsidR="00EB292D">
          <w:rPr>
            <w:rFonts w:ascii="Times New Roman" w:hAnsi="Times New Roman" w:cs="Times New Roman"/>
            <w:sz w:val="24"/>
            <w:szCs w:val="24"/>
            <w:lang w:val="es-ES"/>
          </w:rPr>
          <w:t>realizar,</w:t>
        </w:r>
      </w:ins>
      <w:ins w:id="346" w:author="REBECA" w:date="2021-05-26T19:19:00Z">
        <w:r>
          <w:rPr>
            <w:rFonts w:ascii="Times New Roman" w:hAnsi="Times New Roman" w:cs="Times New Roman"/>
            <w:sz w:val="24"/>
            <w:szCs w:val="24"/>
            <w:lang w:val="es-ES"/>
          </w:rPr>
          <w:t xml:space="preserve"> </w:t>
        </w:r>
      </w:ins>
      <w:ins w:id="347" w:author="REBECA" w:date="2021-05-26T19:21:00Z">
        <w:r w:rsidR="00EB292D">
          <w:rPr>
            <w:rFonts w:ascii="Times New Roman" w:hAnsi="Times New Roman" w:cs="Times New Roman"/>
            <w:sz w:val="24"/>
            <w:szCs w:val="24"/>
            <w:lang w:val="es-ES"/>
          </w:rPr>
          <w:t xml:space="preserve">en </w:t>
        </w:r>
      </w:ins>
      <w:ins w:id="348" w:author="REBECA" w:date="2021-05-26T19:19:00Z">
        <w:r>
          <w:rPr>
            <w:rFonts w:ascii="Times New Roman" w:hAnsi="Times New Roman" w:cs="Times New Roman"/>
            <w:sz w:val="24"/>
            <w:szCs w:val="24"/>
            <w:lang w:val="es-ES"/>
          </w:rPr>
          <w:t>situaciones de incertidumbre</w:t>
        </w:r>
      </w:ins>
      <w:ins w:id="349" w:author="REBECA" w:date="2021-05-26T19:21:00Z">
        <w:r w:rsidR="00EB292D">
          <w:rPr>
            <w:rFonts w:ascii="Times New Roman" w:hAnsi="Times New Roman" w:cs="Times New Roman"/>
            <w:sz w:val="24"/>
            <w:szCs w:val="24"/>
            <w:lang w:val="es-ES"/>
          </w:rPr>
          <w:t>, un estudio para tomar la mejor decisión de inversión, aho</w:t>
        </w:r>
      </w:ins>
      <w:ins w:id="350" w:author="REBECA" w:date="2021-05-26T19:22:00Z">
        <w:r w:rsidR="00EB292D">
          <w:rPr>
            <w:rFonts w:ascii="Times New Roman" w:hAnsi="Times New Roman" w:cs="Times New Roman"/>
            <w:sz w:val="24"/>
            <w:szCs w:val="24"/>
            <w:lang w:val="es-ES"/>
          </w:rPr>
          <w:t>rro o gasto, a través de la elección de distintos recursos como bonos, acciones, adquisiciones de bienes de capital, edificio o inversión en infraestructuras.</w:t>
        </w:r>
      </w:ins>
    </w:p>
    <w:p w14:paraId="5887D363" w14:textId="0F4A6C48" w:rsidR="00DB6639" w:rsidDel="00EB292D" w:rsidRDefault="009F0B65" w:rsidP="00C37C4F">
      <w:pPr>
        <w:ind w:left="0"/>
        <w:jc w:val="both"/>
        <w:rPr>
          <w:del w:id="351" w:author="REBECA" w:date="2021-05-26T19:22:00Z"/>
          <w:rFonts w:ascii="Times New Roman" w:hAnsi="Times New Roman" w:cs="Times New Roman"/>
          <w:sz w:val="24"/>
          <w:szCs w:val="24"/>
          <w:lang w:val="es-ES"/>
        </w:rPr>
        <w:pPrChange w:id="352" w:author="REBECA" w:date="2021-05-26T18:06:00Z">
          <w:pPr>
            <w:ind w:left="0"/>
          </w:pPr>
        </w:pPrChange>
      </w:pPr>
      <w:del w:id="353" w:author="REBECA" w:date="2021-05-26T19:22:00Z">
        <w:r w:rsidDel="00EB292D">
          <w:rPr>
            <w:rFonts w:ascii="Times New Roman" w:hAnsi="Times New Roman" w:cs="Times New Roman"/>
            <w:sz w:val="24"/>
            <w:szCs w:val="24"/>
            <w:lang w:val="es-ES"/>
          </w:rPr>
          <w:delText xml:space="preserve">En consecuencia, podemos decir que las Finanzas se encargan de estudiar cómo distintos agentes económicos </w:delText>
        </w:r>
      </w:del>
      <w:del w:id="354" w:author="REBECA" w:date="2021-05-26T19:18:00Z">
        <w:r w:rsidDel="009966FD">
          <w:rPr>
            <w:rFonts w:ascii="Times New Roman" w:hAnsi="Times New Roman" w:cs="Times New Roman"/>
            <w:sz w:val="24"/>
            <w:szCs w:val="24"/>
            <w:lang w:val="es-ES"/>
          </w:rPr>
          <w:delText>a saber</w:delText>
        </w:r>
      </w:del>
      <w:del w:id="355" w:author="REBECA" w:date="2021-05-26T19:22:00Z">
        <w:r w:rsidDel="00EB292D">
          <w:rPr>
            <w:rFonts w:ascii="Times New Roman" w:hAnsi="Times New Roman" w:cs="Times New Roman"/>
            <w:sz w:val="24"/>
            <w:szCs w:val="24"/>
            <w:lang w:val="es-ES"/>
          </w:rPr>
          <w:delText xml:space="preserve"> empresas, familias o </w:delText>
        </w:r>
      </w:del>
      <w:del w:id="356" w:author="REBECA" w:date="2021-05-24T22:34:00Z">
        <w:r w:rsidDel="00797CA7">
          <w:rPr>
            <w:rFonts w:ascii="Times New Roman" w:hAnsi="Times New Roman" w:cs="Times New Roman"/>
            <w:sz w:val="24"/>
            <w:szCs w:val="24"/>
            <w:lang w:val="es-ES"/>
          </w:rPr>
          <w:delText>E</w:delText>
        </w:r>
      </w:del>
      <w:del w:id="357" w:author="REBECA" w:date="2021-05-26T19:22:00Z">
        <w:r w:rsidDel="00EB292D">
          <w:rPr>
            <w:rFonts w:ascii="Times New Roman" w:hAnsi="Times New Roman" w:cs="Times New Roman"/>
            <w:sz w:val="24"/>
            <w:szCs w:val="24"/>
            <w:lang w:val="es-ES"/>
          </w:rPr>
          <w:delText xml:space="preserve">stado, ante situaciones de incertidumbre tomar una decisión de inversión, ahorro o gasto, pudiendo seleccionar diferentes recursos tales como </w:delText>
        </w:r>
        <w:r w:rsidR="00DB6639" w:rsidDel="00EB292D">
          <w:rPr>
            <w:rFonts w:ascii="Times New Roman" w:hAnsi="Times New Roman" w:cs="Times New Roman"/>
            <w:sz w:val="24"/>
            <w:szCs w:val="24"/>
            <w:lang w:val="es-ES"/>
          </w:rPr>
          <w:delText xml:space="preserve">bonos, acciones, adquisiciones de bienes de capital, edificios o invertir en infraestructuras. </w:delText>
        </w:r>
      </w:del>
    </w:p>
    <w:p w14:paraId="0FD7FF53" w14:textId="6DC5511B" w:rsidR="009521C2" w:rsidRDefault="00DB6639" w:rsidP="00C37C4F">
      <w:pPr>
        <w:ind w:left="0"/>
        <w:jc w:val="both"/>
        <w:rPr>
          <w:rFonts w:ascii="Times New Roman" w:hAnsi="Times New Roman" w:cs="Times New Roman"/>
          <w:sz w:val="24"/>
          <w:szCs w:val="24"/>
          <w:lang w:val="es-ES"/>
        </w:rPr>
        <w:pPrChange w:id="358" w:author="REBECA" w:date="2021-05-26T18:06:00Z">
          <w:pPr>
            <w:ind w:left="0"/>
          </w:pPr>
        </w:pPrChange>
      </w:pPr>
      <w:r>
        <w:rPr>
          <w:rFonts w:ascii="Times New Roman" w:hAnsi="Times New Roman" w:cs="Times New Roman"/>
          <w:sz w:val="24"/>
          <w:szCs w:val="24"/>
          <w:lang w:val="es-ES"/>
        </w:rPr>
        <w:t xml:space="preserve">Por tanto, las finanzas a través de las matemáticas nos permiten estimar la rentabilidad o coste de un proyecto o inversión dotándonos de la información suficiente para tomar una decisión. </w:t>
      </w:r>
      <w:r w:rsidR="009521C2">
        <w:rPr>
          <w:rFonts w:ascii="Times New Roman" w:hAnsi="Times New Roman" w:cs="Times New Roman"/>
          <w:sz w:val="24"/>
          <w:szCs w:val="24"/>
          <w:lang w:val="es-ES"/>
        </w:rPr>
        <w:t>Nos permiten realizar controles sobre el gasto optimizando el presupuesto, realizar proyecciones a futuro para tener una visión a largo plazo, elaborar cuadros de amortización que sin duda nos ayudan a planificar el ahorro, y analizar la inflación, permitiendo conocer el valor real del dinero en diferentes momentos en el tiempo, siendo este su objetivo principal.</w:t>
      </w:r>
    </w:p>
    <w:p w14:paraId="3EF8D5C9" w14:textId="4B970B1B" w:rsidR="0079288A" w:rsidRDefault="00EB292D" w:rsidP="00C37C4F">
      <w:pPr>
        <w:ind w:left="0"/>
        <w:jc w:val="both"/>
        <w:rPr>
          <w:rFonts w:ascii="Times New Roman" w:hAnsi="Times New Roman" w:cs="Times New Roman"/>
          <w:sz w:val="24"/>
          <w:szCs w:val="24"/>
          <w:lang w:val="es-ES"/>
        </w:rPr>
        <w:pPrChange w:id="359" w:author="REBECA" w:date="2021-05-26T18:06:00Z">
          <w:pPr>
            <w:ind w:left="0"/>
          </w:pPr>
        </w:pPrChange>
      </w:pPr>
      <w:ins w:id="360" w:author="REBECA" w:date="2021-05-26T19:23:00Z">
        <w:r>
          <w:rPr>
            <w:rFonts w:ascii="Times New Roman" w:hAnsi="Times New Roman" w:cs="Times New Roman"/>
            <w:sz w:val="24"/>
            <w:szCs w:val="24"/>
            <w:lang w:val="es-ES"/>
          </w:rPr>
          <w:t xml:space="preserve">Para elaborar estos estudios requerimos de herramientas, siendo </w:t>
        </w:r>
      </w:ins>
      <w:r w:rsidR="0079288A">
        <w:rPr>
          <w:rFonts w:ascii="Times New Roman" w:hAnsi="Times New Roman" w:cs="Times New Roman"/>
          <w:sz w:val="24"/>
          <w:szCs w:val="24"/>
          <w:lang w:val="es-ES"/>
        </w:rPr>
        <w:t xml:space="preserve">Excel </w:t>
      </w:r>
      <w:del w:id="361" w:author="REBECA" w:date="2021-05-26T19:23:00Z">
        <w:r w:rsidR="0079288A" w:rsidDel="00EB292D">
          <w:rPr>
            <w:rFonts w:ascii="Times New Roman" w:hAnsi="Times New Roman" w:cs="Times New Roman"/>
            <w:sz w:val="24"/>
            <w:szCs w:val="24"/>
            <w:lang w:val="es-ES"/>
          </w:rPr>
          <w:delText xml:space="preserve">es </w:delText>
        </w:r>
      </w:del>
      <w:r w:rsidR="0079288A">
        <w:rPr>
          <w:rFonts w:ascii="Times New Roman" w:hAnsi="Times New Roman" w:cs="Times New Roman"/>
          <w:sz w:val="24"/>
          <w:szCs w:val="24"/>
          <w:lang w:val="es-ES"/>
        </w:rPr>
        <w:t xml:space="preserve">un programa informático que permite trabajar con datos numéricos, realizar cálculos aritméticos, aplicar fórmulas de mayor complejidad e incluso realizar operaciones estadísticas, facilitando el análisis de los datos. </w:t>
      </w:r>
    </w:p>
    <w:p w14:paraId="0093C999" w14:textId="2B54E475" w:rsidR="008C5875" w:rsidRDefault="0079288A" w:rsidP="00C37C4F">
      <w:pPr>
        <w:ind w:left="0"/>
        <w:jc w:val="both"/>
        <w:rPr>
          <w:rFonts w:ascii="Times New Roman" w:hAnsi="Times New Roman" w:cs="Times New Roman"/>
          <w:sz w:val="24"/>
          <w:szCs w:val="24"/>
          <w:lang w:val="es-ES"/>
        </w:rPr>
        <w:pPrChange w:id="362" w:author="REBECA" w:date="2021-05-26T18:06:00Z">
          <w:pPr>
            <w:ind w:left="0"/>
          </w:pPr>
        </w:pPrChange>
      </w:pPr>
      <w:r>
        <w:rPr>
          <w:rFonts w:ascii="Times New Roman" w:hAnsi="Times New Roman" w:cs="Times New Roman"/>
          <w:sz w:val="24"/>
          <w:szCs w:val="24"/>
          <w:lang w:val="es-ES"/>
        </w:rPr>
        <w:t>Python por su parte es un lenguaje de programación orientado a objetos que se caracteriza por su elegante sintaxis, su código legible y su facilidad. Es un lenguaje interpretado, dinámico</w:t>
      </w:r>
      <w:r w:rsidR="008C5875">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multiplataforma y de código abierto. </w:t>
      </w:r>
      <w:r w:rsidR="008C5875">
        <w:rPr>
          <w:rFonts w:ascii="Times New Roman" w:hAnsi="Times New Roman" w:cs="Times New Roman"/>
          <w:sz w:val="24"/>
          <w:szCs w:val="24"/>
          <w:lang w:val="es-ES"/>
        </w:rPr>
        <w:t xml:space="preserve">Si hay algo que diferencia a Python de otros lenguajes de programación es el no uso de símbolos para los operadores lógicos, escritos como </w:t>
      </w:r>
      <w:proofErr w:type="spellStart"/>
      <w:r w:rsidR="008C5875">
        <w:rPr>
          <w:rFonts w:ascii="Times New Roman" w:hAnsi="Times New Roman" w:cs="Times New Roman"/>
          <w:sz w:val="24"/>
          <w:szCs w:val="24"/>
          <w:lang w:val="es-ES"/>
        </w:rPr>
        <w:t>not</w:t>
      </w:r>
      <w:proofErr w:type="spellEnd"/>
      <w:r w:rsidR="008C5875">
        <w:rPr>
          <w:rFonts w:ascii="Times New Roman" w:hAnsi="Times New Roman" w:cs="Times New Roman"/>
          <w:sz w:val="24"/>
          <w:szCs w:val="24"/>
          <w:lang w:val="es-ES"/>
        </w:rPr>
        <w:t xml:space="preserve">, </w:t>
      </w:r>
      <w:proofErr w:type="spellStart"/>
      <w:r w:rsidR="008C5875">
        <w:rPr>
          <w:rFonts w:ascii="Times New Roman" w:hAnsi="Times New Roman" w:cs="Times New Roman"/>
          <w:sz w:val="24"/>
          <w:szCs w:val="24"/>
          <w:lang w:val="es-ES"/>
        </w:rPr>
        <w:t>or</w:t>
      </w:r>
      <w:proofErr w:type="spellEnd"/>
      <w:r w:rsidR="008C5875">
        <w:rPr>
          <w:rFonts w:ascii="Times New Roman" w:hAnsi="Times New Roman" w:cs="Times New Roman"/>
          <w:sz w:val="24"/>
          <w:szCs w:val="24"/>
          <w:lang w:val="es-ES"/>
        </w:rPr>
        <w:t xml:space="preserve"> y and. Sus variables </w:t>
      </w:r>
      <w:ins w:id="363" w:author="REBECA" w:date="2021-05-24T22:35:00Z">
        <w:r w:rsidR="00797CA7">
          <w:rPr>
            <w:rFonts w:ascii="Times New Roman" w:hAnsi="Times New Roman" w:cs="Times New Roman"/>
            <w:sz w:val="24"/>
            <w:szCs w:val="24"/>
            <w:lang w:val="es-ES"/>
          </w:rPr>
          <w:t>se</w:t>
        </w:r>
      </w:ins>
      <w:del w:id="364" w:author="REBECA" w:date="2021-05-24T22:35:00Z">
        <w:r w:rsidR="008C5875" w:rsidDel="00797CA7">
          <w:rPr>
            <w:rFonts w:ascii="Times New Roman" w:hAnsi="Times New Roman" w:cs="Times New Roman"/>
            <w:sz w:val="24"/>
            <w:szCs w:val="24"/>
            <w:lang w:val="es-ES"/>
          </w:rPr>
          <w:delText>de</w:delText>
        </w:r>
      </w:del>
      <w:r w:rsidR="008C5875">
        <w:rPr>
          <w:rFonts w:ascii="Times New Roman" w:hAnsi="Times New Roman" w:cs="Times New Roman"/>
          <w:sz w:val="24"/>
          <w:szCs w:val="24"/>
          <w:lang w:val="es-ES"/>
        </w:rPr>
        <w:t xml:space="preserve"> definen de forma dinámica, es decir, sin necesidad de especificar el tipo de antemano y puede tomar distintos valores, asignados mediante un símbolo =.</w:t>
      </w:r>
    </w:p>
    <w:p w14:paraId="30E1F33F" w14:textId="167ADF8E" w:rsidR="008C5875" w:rsidRDefault="008C5875" w:rsidP="00C37C4F">
      <w:pPr>
        <w:ind w:left="0"/>
        <w:jc w:val="both"/>
        <w:rPr>
          <w:rFonts w:ascii="Times New Roman" w:hAnsi="Times New Roman" w:cs="Times New Roman"/>
          <w:sz w:val="24"/>
          <w:szCs w:val="24"/>
          <w:lang w:val="es-ES"/>
        </w:rPr>
        <w:pPrChange w:id="365" w:author="REBECA" w:date="2021-05-26T18:06:00Z">
          <w:pPr>
            <w:ind w:left="0"/>
          </w:pPr>
        </w:pPrChange>
      </w:pPr>
      <w:r>
        <w:rPr>
          <w:rFonts w:ascii="Times New Roman" w:hAnsi="Times New Roman" w:cs="Times New Roman"/>
          <w:sz w:val="24"/>
          <w:szCs w:val="24"/>
          <w:lang w:val="es-ES"/>
        </w:rPr>
        <w:t>A continuación, haremos un repaso de las distintas fórmulas que podemos usar, su base matemática, la forma de emplearlas en Excel y distintas formas de emplearlas en Python.</w:t>
      </w:r>
    </w:p>
    <w:p w14:paraId="4B547F23" w14:textId="77777777" w:rsidR="008C5875" w:rsidRDefault="008C5875" w:rsidP="00C37C4F">
      <w:pPr>
        <w:ind w:left="0"/>
        <w:jc w:val="both"/>
        <w:rPr>
          <w:rFonts w:ascii="Times New Roman" w:hAnsi="Times New Roman" w:cs="Times New Roman"/>
          <w:sz w:val="24"/>
          <w:szCs w:val="24"/>
          <w:lang w:val="es-ES"/>
        </w:rPr>
        <w:pPrChange w:id="366" w:author="REBECA" w:date="2021-05-26T18:06:00Z">
          <w:pPr>
            <w:ind w:left="0"/>
          </w:pPr>
        </w:pPrChange>
      </w:pPr>
    </w:p>
    <w:p w14:paraId="148D3744" w14:textId="2F09A126" w:rsidR="00DB6639" w:rsidRDefault="00723F9B" w:rsidP="00C37C4F">
      <w:pPr>
        <w:pStyle w:val="Ttulo3"/>
        <w:jc w:val="both"/>
        <w:rPr>
          <w:lang w:val="es-ES"/>
        </w:rPr>
        <w:pPrChange w:id="367" w:author="REBECA" w:date="2021-05-26T18:06:00Z">
          <w:pPr>
            <w:pStyle w:val="Ttulo3"/>
          </w:pPr>
        </w:pPrChange>
      </w:pPr>
      <w:bookmarkStart w:id="368" w:name="_Toc72965718"/>
      <w:r>
        <w:rPr>
          <w:lang w:val="es-ES"/>
        </w:rPr>
        <w:lastRenderedPageBreak/>
        <w:t>INTERES SIMPLE</w:t>
      </w:r>
      <w:bookmarkEnd w:id="368"/>
    </w:p>
    <w:p w14:paraId="0328F1DB" w14:textId="1969E798" w:rsidR="00723F9B" w:rsidRDefault="00723F9B" w:rsidP="00C37C4F">
      <w:pPr>
        <w:ind w:left="0"/>
        <w:jc w:val="both"/>
        <w:rPr>
          <w:rFonts w:ascii="Times New Roman" w:hAnsi="Times New Roman" w:cs="Times New Roman"/>
          <w:sz w:val="24"/>
          <w:szCs w:val="24"/>
          <w:lang w:val="es-ES"/>
        </w:rPr>
        <w:pPrChange w:id="369" w:author="REBECA" w:date="2021-05-26T18:06:00Z">
          <w:pPr>
            <w:ind w:left="0"/>
          </w:pPr>
        </w:pPrChange>
      </w:pPr>
      <w:r>
        <w:rPr>
          <w:rFonts w:ascii="Times New Roman" w:hAnsi="Times New Roman" w:cs="Times New Roman"/>
          <w:sz w:val="24"/>
          <w:szCs w:val="24"/>
          <w:lang w:val="es-ES"/>
        </w:rPr>
        <w:t xml:space="preserve">Hemos visto que las matemáticas financieras están fundamentadas en 3 factores, a saber, el capital, la tasa o interés y el tiempo. La fórmula del interés simple nos permite calcular el rendimiento de un capital, al que se le aplica una tasa de forma constante en el tiempo, sin que se le añadan nuevos periodos. </w:t>
      </w:r>
    </w:p>
    <w:p w14:paraId="0EE675E2" w14:textId="300D629E" w:rsidR="00723F9B" w:rsidRDefault="00723F9B" w:rsidP="00C37C4F">
      <w:pPr>
        <w:ind w:left="0"/>
        <w:jc w:val="both"/>
        <w:rPr>
          <w:rFonts w:ascii="Times New Roman" w:hAnsi="Times New Roman" w:cs="Times New Roman"/>
          <w:sz w:val="24"/>
          <w:szCs w:val="24"/>
          <w:lang w:val="es-ES"/>
        </w:rPr>
        <w:pPrChange w:id="370" w:author="REBECA" w:date="2021-05-26T18:06:00Z">
          <w:pPr>
            <w:ind w:left="0"/>
          </w:pPr>
        </w:pPrChange>
      </w:pPr>
      <w:r>
        <w:rPr>
          <w:rFonts w:ascii="Times New Roman" w:hAnsi="Times New Roman" w:cs="Times New Roman"/>
          <w:sz w:val="24"/>
          <w:szCs w:val="24"/>
          <w:lang w:val="es-ES"/>
        </w:rPr>
        <w:t>Este interés puede ser pagado o abonado, y dado que no se incorporan al capital, se devengan al final del periodo.</w:t>
      </w:r>
    </w:p>
    <w:p w14:paraId="0C8D09B7" w14:textId="1FDDF574" w:rsidR="00723F9B" w:rsidRDefault="00723F9B" w:rsidP="00C37C4F">
      <w:pPr>
        <w:ind w:left="0"/>
        <w:jc w:val="both"/>
        <w:rPr>
          <w:rFonts w:ascii="Times New Roman" w:hAnsi="Times New Roman" w:cs="Times New Roman"/>
          <w:sz w:val="24"/>
          <w:szCs w:val="24"/>
          <w:lang w:val="es-ES"/>
        </w:rPr>
        <w:pPrChange w:id="371" w:author="REBECA" w:date="2021-05-26T18:06:00Z">
          <w:pPr>
            <w:ind w:left="0"/>
          </w:pPr>
        </w:pPrChange>
      </w:pPr>
      <w:r>
        <w:rPr>
          <w:rFonts w:ascii="Times New Roman" w:hAnsi="Times New Roman" w:cs="Times New Roman"/>
          <w:sz w:val="24"/>
          <w:szCs w:val="24"/>
          <w:lang w:val="es-ES"/>
        </w:rPr>
        <w:t>Su fórmula es la siguiente:</w:t>
      </w:r>
    </w:p>
    <w:p w14:paraId="215F1DCA" w14:textId="5B7412D9" w:rsidR="00671C55" w:rsidRPr="00985CD2" w:rsidRDefault="00D66A96" w:rsidP="00C37C4F">
      <w:pPr>
        <w:ind w:left="0"/>
        <w:jc w:val="both"/>
        <w:rPr>
          <w:rFonts w:ascii="Times New Roman" w:hAnsi="Times New Roman" w:cs="Times New Roman"/>
          <w:sz w:val="24"/>
          <w:szCs w:val="24"/>
          <w:lang w:val="es-ES"/>
        </w:rPr>
        <w:pPrChange w:id="372" w:author="REBECA" w:date="2021-05-26T18:06:00Z">
          <w:pPr>
            <w:ind w:left="0"/>
          </w:pPr>
        </w:pPrChange>
      </w:pPr>
      <m:oMathPara>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n</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0</m:t>
              </m:r>
            </m:sub>
          </m:sSub>
          <m:r>
            <w:rPr>
              <w:rFonts w:ascii="Cambria Math" w:hAnsi="Cambria Math" w:cs="Times New Roman"/>
              <w:sz w:val="24"/>
              <w:szCs w:val="24"/>
              <w:lang w:val="es-ES"/>
            </w:rPr>
            <m:t>*(1+i*n)</m:t>
          </m:r>
        </m:oMath>
      </m:oMathPara>
    </w:p>
    <w:p w14:paraId="534BB548" w14:textId="3948C80A" w:rsidR="00723F9B" w:rsidRDefault="00723F9B" w:rsidP="00C37C4F">
      <w:pPr>
        <w:ind w:left="0"/>
        <w:jc w:val="both"/>
        <w:rPr>
          <w:rFonts w:ascii="Times New Roman" w:hAnsi="Times New Roman" w:cs="Times New Roman"/>
          <w:sz w:val="24"/>
          <w:szCs w:val="24"/>
          <w:lang w:val="es-ES"/>
        </w:rPr>
        <w:pPrChange w:id="373" w:author="REBECA" w:date="2021-05-26T18:06:00Z">
          <w:pPr>
            <w:ind w:left="0"/>
          </w:pPr>
        </w:pPrChange>
      </w:pPr>
      <w:r>
        <w:rPr>
          <w:rFonts w:ascii="Times New Roman" w:hAnsi="Times New Roman" w:cs="Times New Roman"/>
          <w:sz w:val="24"/>
          <w:szCs w:val="24"/>
          <w:lang w:val="es-ES"/>
        </w:rPr>
        <w:t>Donde:</w:t>
      </w:r>
    </w:p>
    <w:p w14:paraId="7CA4F04B" w14:textId="77777777" w:rsidR="00671C55" w:rsidRDefault="00D66A96" w:rsidP="00C37C4F">
      <w:pPr>
        <w:spacing w:after="0"/>
        <w:ind w:left="0"/>
        <w:jc w:val="both"/>
        <w:rPr>
          <w:rFonts w:ascii="Times New Roman" w:hAnsi="Times New Roman" w:cs="Times New Roman"/>
          <w:sz w:val="24"/>
          <w:szCs w:val="24"/>
          <w:lang w:val="es-ES"/>
        </w:rPr>
        <w:pPrChange w:id="374" w:author="REBECA" w:date="2021-05-26T18:06:00Z">
          <w:pPr>
            <w:spacing w:after="0"/>
            <w:ind w:left="0"/>
          </w:pPr>
        </w:pPrChange>
      </w:pP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n</m:t>
            </m:r>
          </m:sub>
        </m:sSub>
      </m:oMath>
      <w:r w:rsidR="00671C55">
        <w:rPr>
          <w:rFonts w:ascii="Times New Roman" w:hAnsi="Times New Roman" w:cs="Times New Roman"/>
          <w:sz w:val="24"/>
          <w:szCs w:val="24"/>
          <w:lang w:val="es-ES"/>
        </w:rPr>
        <w:t xml:space="preserve"> es el capital final</w:t>
      </w:r>
    </w:p>
    <w:p w14:paraId="5EA35CBD" w14:textId="77777777" w:rsidR="00671C55" w:rsidRDefault="00D66A96" w:rsidP="00C37C4F">
      <w:pPr>
        <w:spacing w:after="0"/>
        <w:ind w:left="0"/>
        <w:jc w:val="both"/>
        <w:rPr>
          <w:rFonts w:ascii="Times New Roman" w:hAnsi="Times New Roman" w:cs="Times New Roman"/>
          <w:sz w:val="24"/>
          <w:szCs w:val="24"/>
          <w:lang w:val="es-ES"/>
        </w:rPr>
        <w:pPrChange w:id="375" w:author="REBECA" w:date="2021-05-26T18:06:00Z">
          <w:pPr>
            <w:spacing w:after="0"/>
            <w:ind w:left="0"/>
          </w:pPr>
        </w:pPrChange>
      </w:pP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0</m:t>
            </m:r>
          </m:sub>
        </m:sSub>
      </m:oMath>
      <w:r w:rsidR="00671C55">
        <w:rPr>
          <w:rFonts w:ascii="Times New Roman" w:hAnsi="Times New Roman" w:cs="Times New Roman"/>
          <w:sz w:val="24"/>
          <w:szCs w:val="24"/>
          <w:lang w:val="es-ES"/>
        </w:rPr>
        <w:t xml:space="preserve"> es el capital inicial</w:t>
      </w:r>
    </w:p>
    <w:p w14:paraId="3C29A34A" w14:textId="77777777" w:rsidR="00671C55" w:rsidRDefault="00671C55" w:rsidP="00C37C4F">
      <w:pPr>
        <w:spacing w:after="0"/>
        <w:ind w:left="0"/>
        <w:jc w:val="both"/>
        <w:rPr>
          <w:rFonts w:ascii="Times New Roman" w:hAnsi="Times New Roman" w:cs="Times New Roman"/>
          <w:sz w:val="24"/>
          <w:szCs w:val="24"/>
          <w:lang w:val="es-ES"/>
        </w:rPr>
        <w:pPrChange w:id="376" w:author="REBECA" w:date="2021-05-26T18:06:00Z">
          <w:pPr>
            <w:spacing w:after="0"/>
            <w:ind w:left="0"/>
          </w:pPr>
        </w:pPrChange>
      </w:pPr>
      <w:r>
        <w:rPr>
          <w:rFonts w:ascii="Times New Roman" w:hAnsi="Times New Roman" w:cs="Times New Roman"/>
          <w:sz w:val="24"/>
          <w:szCs w:val="24"/>
          <w:lang w:val="es-ES"/>
        </w:rPr>
        <w:t xml:space="preserve">i es el tipo de interés </w:t>
      </w:r>
    </w:p>
    <w:p w14:paraId="246A258D" w14:textId="77777777" w:rsidR="00671C55" w:rsidRDefault="00671C55" w:rsidP="00C37C4F">
      <w:pPr>
        <w:spacing w:after="0"/>
        <w:ind w:left="0"/>
        <w:jc w:val="both"/>
        <w:rPr>
          <w:rFonts w:ascii="Times New Roman" w:hAnsi="Times New Roman" w:cs="Times New Roman"/>
          <w:sz w:val="24"/>
          <w:szCs w:val="24"/>
          <w:lang w:val="es-ES"/>
        </w:rPr>
        <w:pPrChange w:id="377" w:author="REBECA" w:date="2021-05-26T18:06:00Z">
          <w:pPr>
            <w:spacing w:after="0"/>
            <w:ind w:left="0"/>
          </w:pPr>
        </w:pPrChange>
      </w:pPr>
      <w:r>
        <w:rPr>
          <w:rFonts w:ascii="Times New Roman" w:hAnsi="Times New Roman" w:cs="Times New Roman"/>
          <w:sz w:val="24"/>
          <w:szCs w:val="24"/>
          <w:lang w:val="es-ES"/>
        </w:rPr>
        <w:t>n corresponde a los periodos</w:t>
      </w:r>
    </w:p>
    <w:p w14:paraId="0F512BE6" w14:textId="77777777" w:rsidR="003B235D" w:rsidRDefault="003B235D" w:rsidP="00C37C4F">
      <w:pPr>
        <w:spacing w:after="0"/>
        <w:ind w:left="709"/>
        <w:jc w:val="both"/>
        <w:rPr>
          <w:rFonts w:ascii="Times New Roman" w:hAnsi="Times New Roman" w:cs="Times New Roman"/>
          <w:sz w:val="24"/>
          <w:szCs w:val="24"/>
          <w:lang w:val="es-ES"/>
        </w:rPr>
        <w:pPrChange w:id="378" w:author="REBECA" w:date="2021-05-26T18:06:00Z">
          <w:pPr>
            <w:spacing w:after="0"/>
            <w:ind w:left="709"/>
          </w:pPr>
        </w:pPrChange>
      </w:pPr>
    </w:p>
    <w:p w14:paraId="19E9F29E" w14:textId="7C91ED30" w:rsidR="00DB6639" w:rsidRDefault="00DB6639" w:rsidP="00C37C4F">
      <w:pPr>
        <w:ind w:left="0"/>
        <w:jc w:val="both"/>
        <w:rPr>
          <w:rFonts w:ascii="Times New Roman" w:hAnsi="Times New Roman" w:cs="Times New Roman"/>
          <w:sz w:val="24"/>
          <w:szCs w:val="24"/>
          <w:lang w:val="es-ES"/>
        </w:rPr>
        <w:pPrChange w:id="379" w:author="REBECA" w:date="2021-05-26T18:06:00Z">
          <w:pPr>
            <w:ind w:left="0"/>
          </w:pPr>
        </w:pPrChange>
      </w:pPr>
      <w:r>
        <w:rPr>
          <w:rFonts w:ascii="Times New Roman" w:hAnsi="Times New Roman" w:cs="Times New Roman"/>
          <w:sz w:val="24"/>
          <w:szCs w:val="24"/>
          <w:lang w:val="es-ES"/>
        </w:rPr>
        <w:t xml:space="preserve">Lo más importante a tener en cuenta en este cálculo es cerciorarnos que todas las unidades se encuentran en la misma medida, es decir, si el tiempo está expresado en años, debemos asegurarnos de que el tipo de interés está expresado en la misma forma, </w:t>
      </w:r>
      <w:r w:rsidR="00132098">
        <w:rPr>
          <w:rFonts w:ascii="Times New Roman" w:hAnsi="Times New Roman" w:cs="Times New Roman"/>
          <w:sz w:val="24"/>
          <w:szCs w:val="24"/>
          <w:lang w:val="es-ES"/>
        </w:rPr>
        <w:t>por tanto,</w:t>
      </w:r>
      <w:r>
        <w:rPr>
          <w:rFonts w:ascii="Times New Roman" w:hAnsi="Times New Roman" w:cs="Times New Roman"/>
          <w:sz w:val="24"/>
          <w:szCs w:val="24"/>
          <w:lang w:val="es-ES"/>
        </w:rPr>
        <w:t xml:space="preserve"> deben ser homogéneos. Si no lo son, debemos transformar bien el tiempo o bien el tanto por</w:t>
      </w:r>
      <w:r w:rsidR="00132098">
        <w:rPr>
          <w:rFonts w:ascii="Times New Roman" w:hAnsi="Times New Roman" w:cs="Times New Roman"/>
          <w:sz w:val="24"/>
          <w:szCs w:val="24"/>
          <w:lang w:val="es-ES"/>
        </w:rPr>
        <w:t xml:space="preserve"> </w:t>
      </w:r>
      <w:r>
        <w:rPr>
          <w:rFonts w:ascii="Times New Roman" w:hAnsi="Times New Roman" w:cs="Times New Roman"/>
          <w:sz w:val="24"/>
          <w:szCs w:val="24"/>
          <w:lang w:val="es-ES"/>
        </w:rPr>
        <w:t>ciento de interés, siendo indiferente para la obtención del resultado que factor transformemos.</w:t>
      </w:r>
      <w:ins w:id="380" w:author="REBECA" w:date="2021-05-26T19:24:00Z">
        <w:r w:rsidR="00EB292D">
          <w:rPr>
            <w:rFonts w:ascii="Times New Roman" w:hAnsi="Times New Roman" w:cs="Times New Roman"/>
            <w:sz w:val="24"/>
            <w:szCs w:val="24"/>
            <w:lang w:val="es-ES"/>
          </w:rPr>
          <w:t xml:space="preserve"> </w:t>
        </w:r>
      </w:ins>
    </w:p>
    <w:p w14:paraId="712BF94D" w14:textId="0933FD93" w:rsidR="00132098" w:rsidRDefault="00132098" w:rsidP="00C37C4F">
      <w:pPr>
        <w:ind w:left="0"/>
        <w:jc w:val="both"/>
        <w:rPr>
          <w:rFonts w:ascii="Times New Roman" w:hAnsi="Times New Roman" w:cs="Times New Roman"/>
          <w:sz w:val="24"/>
          <w:szCs w:val="24"/>
          <w:lang w:val="es-ES"/>
        </w:rPr>
        <w:pPrChange w:id="381" w:author="REBECA" w:date="2021-05-26T18:06:00Z">
          <w:pPr>
            <w:ind w:left="0"/>
          </w:pPr>
        </w:pPrChange>
      </w:pPr>
      <w:r>
        <w:rPr>
          <w:rFonts w:ascii="Times New Roman" w:hAnsi="Times New Roman" w:cs="Times New Roman"/>
          <w:sz w:val="24"/>
          <w:szCs w:val="24"/>
          <w:lang w:val="es-ES"/>
        </w:rPr>
        <w:t xml:space="preserve">Entre las características más importantes podemos indicar que el capital inicial se mantiene constante, siendo la misma cantidad a lo largo de todos los periodos de la operación, aplicando el tipo de interés únicamente al capital invertido. Los intereses que se van generando no se acumulan. </w:t>
      </w:r>
    </w:p>
    <w:p w14:paraId="5BBB7404" w14:textId="6A6D544F" w:rsidR="00EB292D" w:rsidRDefault="00EB292D" w:rsidP="00C37C4F">
      <w:pPr>
        <w:ind w:left="0"/>
        <w:jc w:val="both"/>
        <w:rPr>
          <w:ins w:id="382" w:author="REBECA" w:date="2021-05-26T19:27:00Z"/>
          <w:rFonts w:ascii="Times New Roman" w:hAnsi="Times New Roman" w:cs="Times New Roman"/>
          <w:sz w:val="24"/>
          <w:szCs w:val="24"/>
          <w:lang w:val="es-ES"/>
        </w:rPr>
      </w:pPr>
      <w:ins w:id="383" w:author="REBECA" w:date="2021-05-26T19:27:00Z">
        <w:r>
          <w:rPr>
            <w:rFonts w:ascii="Times New Roman" w:hAnsi="Times New Roman" w:cs="Times New Roman"/>
            <w:sz w:val="24"/>
            <w:szCs w:val="24"/>
            <w:lang w:val="es-ES"/>
          </w:rPr>
          <w:t xml:space="preserve">No </w:t>
        </w:r>
      </w:ins>
      <w:del w:id="384" w:author="REBECA" w:date="2021-05-26T19:27:00Z">
        <w:r w:rsidR="003B235D" w:rsidDel="00EB292D">
          <w:rPr>
            <w:rFonts w:ascii="Times New Roman" w:hAnsi="Times New Roman" w:cs="Times New Roman"/>
            <w:sz w:val="24"/>
            <w:szCs w:val="24"/>
            <w:lang w:val="es-ES"/>
          </w:rPr>
          <w:delText>E</w:delText>
        </w:r>
      </w:del>
      <w:ins w:id="385" w:author="REBECA" w:date="2021-05-26T19:27:00Z">
        <w:r>
          <w:rPr>
            <w:rFonts w:ascii="Times New Roman" w:hAnsi="Times New Roman" w:cs="Times New Roman"/>
            <w:sz w:val="24"/>
            <w:szCs w:val="24"/>
            <w:lang w:val="es-ES"/>
          </w:rPr>
          <w:t>e</w:t>
        </w:r>
      </w:ins>
      <w:r w:rsidR="003B235D">
        <w:rPr>
          <w:rFonts w:ascii="Times New Roman" w:hAnsi="Times New Roman" w:cs="Times New Roman"/>
          <w:sz w:val="24"/>
          <w:szCs w:val="24"/>
          <w:lang w:val="es-ES"/>
        </w:rPr>
        <w:t xml:space="preserve">s habitual encontrar este tipo de interés </w:t>
      </w:r>
      <w:ins w:id="386" w:author="REBECA" w:date="2021-05-26T19:27:00Z">
        <w:r>
          <w:rPr>
            <w:rFonts w:ascii="Times New Roman" w:hAnsi="Times New Roman" w:cs="Times New Roman"/>
            <w:sz w:val="24"/>
            <w:szCs w:val="24"/>
            <w:lang w:val="es-ES"/>
          </w:rPr>
          <w:t>en la vida diaria, pero usaremos e</w:t>
        </w:r>
      </w:ins>
      <w:ins w:id="387" w:author="REBECA" w:date="2021-05-26T19:28:00Z">
        <w:r>
          <w:rPr>
            <w:rFonts w:ascii="Times New Roman" w:hAnsi="Times New Roman" w:cs="Times New Roman"/>
            <w:sz w:val="24"/>
            <w:szCs w:val="24"/>
            <w:lang w:val="es-ES"/>
          </w:rPr>
          <w:t>ste anuncio de un depósito a plazo fijo de una famosa entidad bancaria para realizar un ejemplo.</w:t>
        </w:r>
      </w:ins>
    </w:p>
    <w:p w14:paraId="49A00B6F" w14:textId="45A279A4" w:rsidR="003B235D" w:rsidDel="00EB292D" w:rsidRDefault="003B235D" w:rsidP="00C37C4F">
      <w:pPr>
        <w:ind w:left="0"/>
        <w:jc w:val="both"/>
        <w:rPr>
          <w:del w:id="388" w:author="REBECA" w:date="2021-05-26T19:28:00Z"/>
          <w:rFonts w:ascii="Times New Roman" w:hAnsi="Times New Roman" w:cs="Times New Roman"/>
          <w:sz w:val="24"/>
          <w:szCs w:val="24"/>
          <w:lang w:val="es-ES"/>
        </w:rPr>
        <w:pPrChange w:id="389" w:author="REBECA" w:date="2021-05-26T18:06:00Z">
          <w:pPr>
            <w:ind w:left="0"/>
          </w:pPr>
        </w:pPrChange>
      </w:pPr>
      <w:del w:id="390" w:author="REBECA" w:date="2021-05-26T19:28:00Z">
        <w:r w:rsidDel="00EB292D">
          <w:rPr>
            <w:rFonts w:ascii="Times New Roman" w:hAnsi="Times New Roman" w:cs="Times New Roman"/>
            <w:sz w:val="24"/>
            <w:szCs w:val="24"/>
            <w:lang w:val="es-ES"/>
          </w:rPr>
          <w:delText>en inversiones financieras de carácter fijo, tal como los depósitos bancarios, productos financieros en la que te comprometes a mantener una determinada cantidad en el banco durante un periodo de tiempo previamente preestablecido, y al final obtienes el capital más los intereses generados en dicho periodo.</w:delText>
        </w:r>
      </w:del>
    </w:p>
    <w:p w14:paraId="6A3023DD" w14:textId="5302D9A4" w:rsidR="003B235D" w:rsidRDefault="003B235D" w:rsidP="00C37C4F">
      <w:pPr>
        <w:ind w:left="0"/>
        <w:jc w:val="both"/>
        <w:rPr>
          <w:rFonts w:ascii="Times New Roman" w:hAnsi="Times New Roman" w:cs="Times New Roman"/>
          <w:sz w:val="24"/>
          <w:szCs w:val="24"/>
          <w:lang w:val="es-ES"/>
        </w:rPr>
        <w:pPrChange w:id="391" w:author="REBECA" w:date="2021-05-26T18:06:00Z">
          <w:pPr>
            <w:ind w:left="0"/>
          </w:pPr>
        </w:pPrChange>
      </w:pPr>
      <w:r>
        <w:rPr>
          <w:noProof/>
        </w:rPr>
        <w:drawing>
          <wp:inline distT="0" distB="0" distL="0" distR="0" wp14:anchorId="2F644F3B" wp14:editId="20377127">
            <wp:extent cx="5400040" cy="13823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382395"/>
                    </a:xfrm>
                    <a:prstGeom prst="rect">
                      <a:avLst/>
                    </a:prstGeom>
                  </pic:spPr>
                </pic:pic>
              </a:graphicData>
            </a:graphic>
          </wp:inline>
        </w:drawing>
      </w:r>
    </w:p>
    <w:p w14:paraId="6F91C8BF" w14:textId="610A8897" w:rsidR="00B25551" w:rsidRDefault="003B235D" w:rsidP="00C37C4F">
      <w:pPr>
        <w:ind w:left="0"/>
        <w:jc w:val="both"/>
        <w:rPr>
          <w:rFonts w:ascii="Times New Roman" w:hAnsi="Times New Roman" w:cs="Times New Roman"/>
          <w:sz w:val="24"/>
          <w:szCs w:val="24"/>
          <w:lang w:val="es-ES"/>
        </w:rPr>
        <w:pPrChange w:id="392" w:author="REBECA" w:date="2021-05-26T18:06:00Z">
          <w:pPr>
            <w:ind w:left="0"/>
          </w:pPr>
        </w:pPrChange>
      </w:pPr>
      <w:del w:id="393" w:author="REBECA" w:date="2021-05-26T19:29:00Z">
        <w:r w:rsidDel="00EB292D">
          <w:rPr>
            <w:rFonts w:ascii="Times New Roman" w:hAnsi="Times New Roman" w:cs="Times New Roman"/>
            <w:sz w:val="24"/>
            <w:szCs w:val="24"/>
            <w:lang w:val="es-ES"/>
          </w:rPr>
          <w:delText>En este anuncio de BBVA, podemos encontrar un ejemplo en el que es habitual aplicar la fórmula del interés simple.</w:delText>
        </w:r>
      </w:del>
      <w:ins w:id="394" w:author="REBECA" w:date="2021-05-26T19:29:00Z">
        <w:r w:rsidR="00EB292D">
          <w:rPr>
            <w:rFonts w:ascii="Times New Roman" w:hAnsi="Times New Roman" w:cs="Times New Roman"/>
            <w:sz w:val="24"/>
            <w:szCs w:val="24"/>
            <w:lang w:val="es-ES"/>
          </w:rPr>
          <w:t xml:space="preserve">El anuncio nos indica que </w:t>
        </w:r>
      </w:ins>
      <w:del w:id="395" w:author="REBECA" w:date="2021-05-26T19:29:00Z">
        <w:r w:rsidDel="00EB292D">
          <w:rPr>
            <w:rFonts w:ascii="Times New Roman" w:hAnsi="Times New Roman" w:cs="Times New Roman"/>
            <w:sz w:val="24"/>
            <w:szCs w:val="24"/>
            <w:lang w:val="es-ES"/>
          </w:rPr>
          <w:delText xml:space="preserve"> </w:delText>
        </w:r>
        <w:r w:rsidR="00B25551" w:rsidDel="00EB292D">
          <w:rPr>
            <w:rFonts w:ascii="Times New Roman" w:hAnsi="Times New Roman" w:cs="Times New Roman"/>
            <w:sz w:val="24"/>
            <w:szCs w:val="24"/>
            <w:lang w:val="es-ES"/>
          </w:rPr>
          <w:delText>S</w:delText>
        </w:r>
      </w:del>
      <w:ins w:id="396" w:author="REBECA" w:date="2021-05-26T19:29:00Z">
        <w:r w:rsidR="00EB292D">
          <w:rPr>
            <w:rFonts w:ascii="Times New Roman" w:hAnsi="Times New Roman" w:cs="Times New Roman"/>
            <w:sz w:val="24"/>
            <w:szCs w:val="24"/>
            <w:lang w:val="es-ES"/>
          </w:rPr>
          <w:t>s</w:t>
        </w:r>
      </w:ins>
      <w:r w:rsidR="00B25551">
        <w:rPr>
          <w:rFonts w:ascii="Times New Roman" w:hAnsi="Times New Roman" w:cs="Times New Roman"/>
          <w:sz w:val="24"/>
          <w:szCs w:val="24"/>
          <w:lang w:val="es-ES"/>
        </w:rPr>
        <w:t xml:space="preserve">i </w:t>
      </w:r>
      <w:del w:id="397" w:author="REBECA" w:date="2021-05-26T19:29:00Z">
        <w:r w:rsidR="00B25551" w:rsidDel="00EB292D">
          <w:rPr>
            <w:rFonts w:ascii="Times New Roman" w:hAnsi="Times New Roman" w:cs="Times New Roman"/>
            <w:sz w:val="24"/>
            <w:szCs w:val="24"/>
            <w:lang w:val="es-ES"/>
          </w:rPr>
          <w:delText>nos comprometemos a mantener</w:delText>
        </w:r>
      </w:del>
      <w:ins w:id="398" w:author="REBECA" w:date="2021-05-26T19:29:00Z">
        <w:r w:rsidR="00EB292D">
          <w:rPr>
            <w:rFonts w:ascii="Times New Roman" w:hAnsi="Times New Roman" w:cs="Times New Roman"/>
            <w:sz w:val="24"/>
            <w:szCs w:val="24"/>
            <w:lang w:val="es-ES"/>
          </w:rPr>
          <w:t>mantenemos</w:t>
        </w:r>
      </w:ins>
      <w:r w:rsidR="00B25551">
        <w:rPr>
          <w:rFonts w:ascii="Times New Roman" w:hAnsi="Times New Roman" w:cs="Times New Roman"/>
          <w:sz w:val="24"/>
          <w:szCs w:val="24"/>
          <w:lang w:val="es-ES"/>
        </w:rPr>
        <w:t xml:space="preserve"> al menos 600 euros durante un periodo de 13 meses en el banco, este nos remunerará a un tipo de interés del 0,65 %. Vamos a comprobar cuales serían los intereses que obtendríamos:</w:t>
      </w:r>
    </w:p>
    <w:p w14:paraId="4E0A30F2" w14:textId="319802AF" w:rsidR="00B25551" w:rsidRDefault="00B25551" w:rsidP="00C37C4F">
      <w:pPr>
        <w:ind w:left="0"/>
        <w:jc w:val="both"/>
        <w:rPr>
          <w:rFonts w:ascii="Times New Roman" w:hAnsi="Times New Roman" w:cs="Times New Roman"/>
          <w:sz w:val="24"/>
          <w:szCs w:val="24"/>
          <w:lang w:val="es-ES"/>
        </w:rPr>
        <w:pPrChange w:id="399" w:author="REBECA" w:date="2021-05-26T18:06:00Z">
          <w:pPr>
            <w:ind w:left="0"/>
          </w:pPr>
        </w:pPrChange>
      </w:pPr>
      <w:r>
        <w:rPr>
          <w:rFonts w:ascii="Times New Roman" w:hAnsi="Times New Roman" w:cs="Times New Roman"/>
          <w:sz w:val="24"/>
          <w:szCs w:val="24"/>
          <w:lang w:val="es-ES"/>
        </w:rPr>
        <w:lastRenderedPageBreak/>
        <w:t>En primer lugar, tendríamos que convertir nuestro interés expresado en años, en interés expresado en meses:</w:t>
      </w:r>
    </w:p>
    <w:p w14:paraId="67007787" w14:textId="6C26EA1C" w:rsidR="00B25551" w:rsidRDefault="00D66A96" w:rsidP="00EB292D">
      <w:pPr>
        <w:ind w:left="0"/>
        <w:jc w:val="center"/>
        <w:rPr>
          <w:rFonts w:ascii="Times New Roman" w:hAnsi="Times New Roman" w:cs="Times New Roman"/>
          <w:sz w:val="24"/>
          <w:szCs w:val="24"/>
          <w:lang w:val="es-ES"/>
        </w:rPr>
        <w:pPrChange w:id="400" w:author="REBECA" w:date="2021-05-26T19:30:00Z">
          <w:pPr>
            <w:ind w:left="0"/>
          </w:pPr>
        </w:pPrChange>
      </w:pP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m</m:t>
            </m:r>
          </m:sub>
        </m:sSub>
        <m:r>
          <w:rPr>
            <w:rFonts w:ascii="Cambria Math" w:hAnsi="Cambria Math" w:cs="Times New Roman"/>
            <w:sz w:val="24"/>
            <w:szCs w:val="24"/>
            <w:lang w:val="es-ES"/>
          </w:rPr>
          <m:t>=</m:t>
        </m:r>
        <m:f>
          <m:fPr>
            <m:ctrlPr>
              <w:rPr>
                <w:rFonts w:ascii="Cambria Math" w:hAnsi="Cambria Math" w:cs="Times New Roman"/>
                <w:i/>
                <w:sz w:val="24"/>
                <w:szCs w:val="24"/>
                <w:lang w:val="es-ES"/>
              </w:rPr>
            </m:ctrlPr>
          </m:fPr>
          <m:num>
            <m:r>
              <w:rPr>
                <w:rFonts w:ascii="Cambria Math" w:hAnsi="Cambria Math" w:cs="Times New Roman"/>
                <w:sz w:val="24"/>
                <w:szCs w:val="24"/>
                <w:lang w:val="es-ES"/>
              </w:rPr>
              <m:t>i</m:t>
            </m:r>
          </m:num>
          <m:den>
            <m:r>
              <w:rPr>
                <w:rFonts w:ascii="Cambria Math" w:hAnsi="Cambria Math" w:cs="Times New Roman"/>
                <w:sz w:val="24"/>
                <w:szCs w:val="24"/>
                <w:lang w:val="es-ES"/>
              </w:rPr>
              <m:t>m</m:t>
            </m:r>
          </m:den>
        </m:f>
      </m:oMath>
      <w:r w:rsidR="00B25551">
        <w:rPr>
          <w:rFonts w:ascii="Times New Roman" w:hAnsi="Times New Roman" w:cs="Times New Roman"/>
          <w:sz w:val="24"/>
          <w:szCs w:val="24"/>
          <w:lang w:val="es-ES"/>
        </w:rPr>
        <w:t xml:space="preserv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12</m:t>
            </m:r>
          </m:sub>
        </m:sSub>
        <m:r>
          <w:rPr>
            <w:rFonts w:ascii="Cambria Math" w:hAnsi="Cambria Math" w:cs="Times New Roman"/>
            <w:sz w:val="24"/>
            <w:szCs w:val="24"/>
            <w:lang w:val="es-ES"/>
          </w:rPr>
          <m:t>=</m:t>
        </m:r>
        <m:f>
          <m:fPr>
            <m:ctrlPr>
              <w:rPr>
                <w:rFonts w:ascii="Cambria Math" w:hAnsi="Cambria Math" w:cs="Times New Roman"/>
                <w:i/>
                <w:sz w:val="24"/>
                <w:szCs w:val="24"/>
                <w:lang w:val="es-ES"/>
              </w:rPr>
            </m:ctrlPr>
          </m:fPr>
          <m:num>
            <m:r>
              <w:rPr>
                <w:rFonts w:ascii="Cambria Math" w:hAnsi="Cambria Math" w:cs="Times New Roman"/>
                <w:sz w:val="24"/>
                <w:szCs w:val="24"/>
                <w:lang w:val="es-ES"/>
              </w:rPr>
              <m:t>0,0065</m:t>
            </m:r>
          </m:num>
          <m:den>
            <m:r>
              <w:rPr>
                <w:rFonts w:ascii="Cambria Math" w:hAnsi="Cambria Math" w:cs="Times New Roman"/>
                <w:sz w:val="24"/>
                <w:szCs w:val="24"/>
                <w:lang w:val="es-ES"/>
              </w:rPr>
              <m:t>12</m:t>
            </m:r>
          </m:den>
        </m:f>
      </m:oMath>
      <w:r w:rsidR="00B25551">
        <w:rPr>
          <w:rFonts w:ascii="Times New Roman" w:hAnsi="Times New Roman" w:cs="Times New Roman"/>
          <w:sz w:val="24"/>
          <w:szCs w:val="24"/>
          <w:lang w:val="es-ES"/>
        </w:rPr>
        <w:t xml:space="preserv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12</m:t>
            </m:r>
          </m:sub>
        </m:sSub>
        <m:r>
          <w:rPr>
            <w:rFonts w:ascii="Cambria Math" w:hAnsi="Cambria Math" w:cs="Times New Roman"/>
            <w:sz w:val="24"/>
            <w:szCs w:val="24"/>
            <w:lang w:val="es-ES"/>
          </w:rPr>
          <m:t>=0,000</m:t>
        </m:r>
        <m:r>
          <w:del w:id="401" w:author="REBECA" w:date="2021-05-26T18:10:00Z">
            <w:rPr>
              <w:rFonts w:ascii="Cambria Math" w:hAnsi="Cambria Math" w:cs="Times New Roman"/>
              <w:sz w:val="24"/>
              <w:szCs w:val="24"/>
              <w:lang w:val="es-ES"/>
            </w:rPr>
            <m:t>0</m:t>
          </w:del>
        </m:r>
        <m:r>
          <w:rPr>
            <w:rFonts w:ascii="Cambria Math" w:hAnsi="Cambria Math" w:cs="Times New Roman"/>
            <w:sz w:val="24"/>
            <w:szCs w:val="24"/>
            <w:lang w:val="es-ES"/>
          </w:rPr>
          <m:t>54167</m:t>
        </m:r>
      </m:oMath>
    </w:p>
    <w:p w14:paraId="430285A0" w14:textId="6B00A7B5" w:rsidR="00B25551" w:rsidRDefault="00B25551" w:rsidP="00C37C4F">
      <w:pPr>
        <w:ind w:left="0"/>
        <w:jc w:val="both"/>
        <w:rPr>
          <w:rFonts w:ascii="Times New Roman" w:hAnsi="Times New Roman" w:cs="Times New Roman"/>
          <w:sz w:val="24"/>
          <w:szCs w:val="24"/>
          <w:lang w:val="es-ES"/>
        </w:rPr>
        <w:pPrChange w:id="402" w:author="REBECA" w:date="2021-05-26T18:06:00Z">
          <w:pPr>
            <w:ind w:left="0"/>
          </w:pPr>
        </w:pPrChange>
      </w:pPr>
      <w:r>
        <w:rPr>
          <w:rFonts w:ascii="Times New Roman" w:hAnsi="Times New Roman" w:cs="Times New Roman"/>
          <w:sz w:val="24"/>
          <w:szCs w:val="24"/>
          <w:lang w:val="es-ES"/>
        </w:rPr>
        <w:t>Posteriormente podemos usar la fórmula de interés simple para calcular cuánto con cuanto dinero nos va a remunerar BBVA el mantener nuestros ahorros en su entidad:</w:t>
      </w:r>
    </w:p>
    <w:p w14:paraId="65A6FB34" w14:textId="2BF02B89" w:rsidR="00B25551" w:rsidRDefault="00B25551" w:rsidP="00EB292D">
      <w:pPr>
        <w:ind w:left="0"/>
        <w:jc w:val="center"/>
        <w:rPr>
          <w:rFonts w:ascii="Times New Roman" w:hAnsi="Times New Roman" w:cs="Times New Roman"/>
          <w:sz w:val="24"/>
          <w:szCs w:val="24"/>
          <w:lang w:val="es-ES"/>
        </w:rPr>
        <w:pPrChange w:id="403" w:author="REBECA" w:date="2021-05-26T19:30:00Z">
          <w:pPr>
            <w:ind w:left="0"/>
          </w:pPr>
        </w:pPrChange>
      </w:pPr>
      <m:oMath>
        <m:r>
          <w:rPr>
            <w:rFonts w:ascii="Cambria Math" w:hAnsi="Cambria Math" w:cs="Times New Roman"/>
            <w:sz w:val="24"/>
            <w:szCs w:val="24"/>
            <w:lang w:val="es-ES"/>
          </w:rPr>
          <m:t>Intereses= 600*</m:t>
        </m:r>
        <m:d>
          <m:dPr>
            <m:ctrlPr>
              <w:rPr>
                <w:rFonts w:ascii="Cambria Math" w:hAnsi="Cambria Math" w:cs="Times New Roman"/>
                <w:i/>
                <w:sz w:val="24"/>
                <w:szCs w:val="24"/>
                <w:lang w:val="es-ES"/>
              </w:rPr>
            </m:ctrlPr>
          </m:dPr>
          <m:e>
            <m:r>
              <w:rPr>
                <w:rFonts w:ascii="Cambria Math" w:hAnsi="Cambria Math" w:cs="Times New Roman"/>
                <w:sz w:val="24"/>
                <w:szCs w:val="24"/>
                <w:lang w:val="es-ES"/>
              </w:rPr>
              <m:t>0,000</m:t>
            </m:r>
            <m:r>
              <w:del w:id="404" w:author="REBECA" w:date="2021-05-26T18:10:00Z">
                <w:rPr>
                  <w:rFonts w:ascii="Cambria Math" w:hAnsi="Cambria Math" w:cs="Times New Roman"/>
                  <w:sz w:val="24"/>
                  <w:szCs w:val="24"/>
                  <w:lang w:val="es-ES"/>
                </w:rPr>
                <m:t>0</m:t>
              </w:del>
            </m:r>
            <m:r>
              <w:rPr>
                <w:rFonts w:ascii="Cambria Math" w:hAnsi="Cambria Math" w:cs="Times New Roman"/>
                <w:sz w:val="24"/>
                <w:szCs w:val="24"/>
                <w:lang w:val="es-ES"/>
              </w:rPr>
              <m:t>54167</m:t>
            </m:r>
          </m:e>
        </m:d>
        <m:r>
          <w:rPr>
            <w:rFonts w:ascii="Cambria Math" w:hAnsi="Cambria Math" w:cs="Times New Roman"/>
            <w:sz w:val="24"/>
            <w:szCs w:val="24"/>
            <w:lang w:val="es-ES"/>
          </w:rPr>
          <m:t xml:space="preserve">*13= </m:t>
        </m:r>
      </m:oMath>
      <w:del w:id="405" w:author="REBECA" w:date="2021-05-26T18:10:00Z">
        <w:r w:rsidR="00CD45FC" w:rsidDel="00C37C4F">
          <w:rPr>
            <w:rFonts w:ascii="Times New Roman" w:hAnsi="Times New Roman" w:cs="Times New Roman"/>
            <w:sz w:val="24"/>
            <w:szCs w:val="24"/>
            <w:lang w:val="es-ES"/>
          </w:rPr>
          <w:delText>0,</w:delText>
        </w:r>
      </w:del>
      <w:commentRangeStart w:id="406"/>
      <w:r w:rsidR="00CD45FC" w:rsidRPr="00C37C4F">
        <w:rPr>
          <w:rFonts w:ascii="Times New Roman" w:hAnsi="Times New Roman" w:cs="Times New Roman"/>
          <w:sz w:val="24"/>
          <w:szCs w:val="24"/>
          <w:lang w:val="es-ES"/>
        </w:rPr>
        <w:t>4</w:t>
      </w:r>
      <w:ins w:id="407" w:author="REBECA" w:date="2021-05-26T18:10:00Z">
        <w:r w:rsidR="00C37C4F" w:rsidRPr="00C37C4F">
          <w:rPr>
            <w:rFonts w:ascii="Times New Roman" w:hAnsi="Times New Roman" w:cs="Times New Roman"/>
            <w:sz w:val="24"/>
            <w:szCs w:val="24"/>
            <w:lang w:val="es-ES"/>
            <w:rPrChange w:id="408" w:author="REBECA" w:date="2021-05-26T18:10:00Z">
              <w:rPr>
                <w:rFonts w:ascii="Times New Roman" w:hAnsi="Times New Roman" w:cs="Times New Roman"/>
                <w:sz w:val="24"/>
                <w:szCs w:val="24"/>
                <w:highlight w:val="yellow"/>
                <w:lang w:val="es-ES"/>
              </w:rPr>
            </w:rPrChange>
          </w:rPr>
          <w:t>,</w:t>
        </w:r>
      </w:ins>
      <w:r w:rsidR="00CD45FC" w:rsidRPr="00C37C4F">
        <w:rPr>
          <w:rFonts w:ascii="Times New Roman" w:hAnsi="Times New Roman" w:cs="Times New Roman"/>
          <w:sz w:val="24"/>
          <w:szCs w:val="24"/>
          <w:lang w:val="es-ES"/>
        </w:rPr>
        <w:t>225026</w:t>
      </w:r>
      <w:commentRangeEnd w:id="406"/>
      <w:r w:rsidR="00A755F1" w:rsidRPr="00C37C4F">
        <w:rPr>
          <w:rFonts w:ascii="Times New Roman" w:hAnsi="Times New Roman" w:cs="Times New Roman"/>
          <w:sz w:val="24"/>
          <w:szCs w:val="24"/>
          <w:lang w:val="es-ES"/>
          <w:rPrChange w:id="409" w:author="REBECA" w:date="2021-05-26T18:10:00Z">
            <w:rPr>
              <w:rStyle w:val="Refdecomentario"/>
            </w:rPr>
          </w:rPrChange>
        </w:rPr>
        <w:commentReference w:id="406"/>
      </w:r>
      <w:r w:rsidR="00CD45FC">
        <w:rPr>
          <w:rFonts w:ascii="Times New Roman" w:hAnsi="Times New Roman" w:cs="Times New Roman"/>
          <w:sz w:val="24"/>
          <w:szCs w:val="24"/>
          <w:lang w:val="es-ES"/>
        </w:rPr>
        <w:t xml:space="preserve"> euros</w:t>
      </w:r>
    </w:p>
    <w:p w14:paraId="268A4255" w14:textId="1EDFE676" w:rsidR="00CD45FC" w:rsidRPr="00723F9B" w:rsidDel="005769ED" w:rsidRDefault="00CD45FC" w:rsidP="00C37C4F">
      <w:pPr>
        <w:ind w:left="0"/>
        <w:jc w:val="both"/>
        <w:rPr>
          <w:del w:id="410" w:author="REBECA" w:date="2021-05-26T19:30:00Z"/>
          <w:rFonts w:ascii="Times New Roman" w:hAnsi="Times New Roman" w:cs="Times New Roman"/>
          <w:sz w:val="24"/>
          <w:szCs w:val="24"/>
          <w:lang w:val="es-ES"/>
        </w:rPr>
        <w:pPrChange w:id="411" w:author="REBECA" w:date="2021-05-26T18:06:00Z">
          <w:pPr>
            <w:ind w:left="0"/>
          </w:pPr>
        </w:pPrChange>
      </w:pPr>
      <w:del w:id="412" w:author="REBECA" w:date="2021-05-26T19:30:00Z">
        <w:r w:rsidDel="005769ED">
          <w:rPr>
            <w:rFonts w:ascii="Times New Roman" w:hAnsi="Times New Roman" w:cs="Times New Roman"/>
            <w:sz w:val="24"/>
            <w:szCs w:val="24"/>
            <w:lang w:val="es-ES"/>
          </w:rPr>
          <w:delText>Esta sería la cantidad que hoy en día obtendríamos en BBVA por mantener nuestros 600 euros durante 13 meses.</w:delText>
        </w:r>
      </w:del>
    </w:p>
    <w:p w14:paraId="219360D6" w14:textId="0119E379" w:rsidR="00132098" w:rsidRDefault="00132098" w:rsidP="00C37C4F">
      <w:pPr>
        <w:ind w:left="0"/>
        <w:jc w:val="both"/>
        <w:rPr>
          <w:rFonts w:ascii="Times New Roman" w:hAnsi="Times New Roman" w:cs="Times New Roman"/>
          <w:sz w:val="24"/>
          <w:szCs w:val="24"/>
          <w:lang w:val="es-ES"/>
        </w:rPr>
        <w:pPrChange w:id="413" w:author="REBECA" w:date="2021-05-26T18:06:00Z">
          <w:pPr>
            <w:ind w:left="0"/>
          </w:pPr>
        </w:pPrChange>
      </w:pPr>
      <w:r>
        <w:rPr>
          <w:rFonts w:ascii="Times New Roman" w:hAnsi="Times New Roman" w:cs="Times New Roman"/>
          <w:sz w:val="24"/>
          <w:szCs w:val="24"/>
          <w:lang w:val="es-ES"/>
        </w:rPr>
        <w:t xml:space="preserve">Dentro del interés simple podemos encontrarnos con tipos de interés equivalentes, que son aquellos </w:t>
      </w:r>
      <w:r w:rsidR="003B235D">
        <w:rPr>
          <w:rFonts w:ascii="Times New Roman" w:hAnsi="Times New Roman" w:cs="Times New Roman"/>
          <w:sz w:val="24"/>
          <w:szCs w:val="24"/>
          <w:lang w:val="es-ES"/>
        </w:rPr>
        <w:t>que,</w:t>
      </w:r>
      <w:r>
        <w:rPr>
          <w:rFonts w:ascii="Times New Roman" w:hAnsi="Times New Roman" w:cs="Times New Roman"/>
          <w:sz w:val="24"/>
          <w:szCs w:val="24"/>
          <w:lang w:val="es-ES"/>
        </w:rPr>
        <w:t xml:space="preserve"> aplicados a la misma cuantía, es decir al capital inicial, durante el mismo periodo de tiempo</w:t>
      </w:r>
      <w:r w:rsidR="003B235D">
        <w:rPr>
          <w:rFonts w:ascii="Times New Roman" w:hAnsi="Times New Roman" w:cs="Times New Roman"/>
          <w:sz w:val="24"/>
          <w:szCs w:val="24"/>
          <w:lang w:val="es-ES"/>
        </w:rPr>
        <w:t xml:space="preserve"> nos generan los mismos intereses. Estos se relacionan entre </w:t>
      </w:r>
      <w:r w:rsidR="00CD45FC">
        <w:rPr>
          <w:rFonts w:ascii="Times New Roman" w:hAnsi="Times New Roman" w:cs="Times New Roman"/>
          <w:sz w:val="24"/>
          <w:szCs w:val="24"/>
          <w:lang w:val="es-ES"/>
        </w:rPr>
        <w:t>sí</w:t>
      </w:r>
      <w:r w:rsidR="003B235D">
        <w:rPr>
          <w:rFonts w:ascii="Times New Roman" w:hAnsi="Times New Roman" w:cs="Times New Roman"/>
          <w:sz w:val="24"/>
          <w:szCs w:val="24"/>
          <w:lang w:val="es-ES"/>
        </w:rPr>
        <w:t xml:space="preserve"> de forma proporcional.</w:t>
      </w:r>
    </w:p>
    <w:p w14:paraId="22E4E2E3" w14:textId="26E82448" w:rsidR="00CD45FC" w:rsidRDefault="00CD45FC" w:rsidP="00C37C4F">
      <w:pPr>
        <w:ind w:left="0"/>
        <w:jc w:val="both"/>
        <w:rPr>
          <w:rFonts w:ascii="Times New Roman" w:hAnsi="Times New Roman" w:cs="Times New Roman"/>
          <w:sz w:val="24"/>
          <w:szCs w:val="24"/>
          <w:lang w:val="es-ES"/>
        </w:rPr>
        <w:pPrChange w:id="414" w:author="REBECA" w:date="2021-05-26T18:06:00Z">
          <w:pPr>
            <w:ind w:left="0"/>
          </w:pPr>
        </w:pPrChange>
      </w:pPr>
      <w:r>
        <w:rPr>
          <w:rFonts w:ascii="Times New Roman" w:hAnsi="Times New Roman" w:cs="Times New Roman"/>
          <w:sz w:val="24"/>
          <w:szCs w:val="24"/>
          <w:lang w:val="es-ES"/>
        </w:rPr>
        <w:t>Para conocer el tanto equivalente a un periodo en el interés simple podemos utilizar la siguiente fórmula:</w:t>
      </w:r>
    </w:p>
    <w:p w14:paraId="59385725" w14:textId="08D4ABAF" w:rsidR="00CD45FC" w:rsidRDefault="00CD45FC" w:rsidP="00C231E0">
      <w:pPr>
        <w:ind w:left="0"/>
        <w:jc w:val="center"/>
        <w:rPr>
          <w:rFonts w:ascii="Times New Roman" w:hAnsi="Times New Roman" w:cs="Times New Roman"/>
          <w:sz w:val="24"/>
          <w:szCs w:val="24"/>
          <w:lang w:val="es-ES"/>
        </w:rPr>
      </w:pPr>
      <w:r>
        <w:rPr>
          <w:noProof/>
        </w:rPr>
        <w:drawing>
          <wp:inline distT="0" distB="0" distL="0" distR="0" wp14:anchorId="3BB47DCD" wp14:editId="44EAC849">
            <wp:extent cx="434051" cy="391910"/>
            <wp:effectExtent l="0" t="0" r="444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051" cy="391910"/>
                    </a:xfrm>
                    <a:prstGeom prst="rect">
                      <a:avLst/>
                    </a:prstGeom>
                  </pic:spPr>
                </pic:pic>
              </a:graphicData>
            </a:graphic>
          </wp:inline>
        </w:drawing>
      </w:r>
    </w:p>
    <w:p w14:paraId="703B6A99" w14:textId="677535D3" w:rsidR="004264C7" w:rsidRDefault="004264C7" w:rsidP="00C37C4F">
      <w:pPr>
        <w:ind w:left="0"/>
        <w:jc w:val="both"/>
        <w:rPr>
          <w:rFonts w:ascii="Times New Roman" w:hAnsi="Times New Roman" w:cs="Times New Roman"/>
          <w:sz w:val="24"/>
          <w:szCs w:val="24"/>
          <w:lang w:val="es-ES"/>
        </w:rPr>
        <w:pPrChange w:id="415" w:author="REBECA" w:date="2021-05-26T18:06:00Z">
          <w:pPr>
            <w:ind w:left="0"/>
          </w:pPr>
        </w:pPrChange>
      </w:pPr>
      <w:r>
        <w:rPr>
          <w:rFonts w:ascii="Times New Roman" w:hAnsi="Times New Roman" w:cs="Times New Roman"/>
          <w:sz w:val="24"/>
          <w:szCs w:val="24"/>
          <w:lang w:val="es-ES"/>
        </w:rPr>
        <w:t>A partir de las fórmulas que hemos presentado, no solo podemos conocer los intereses o el valor final, también podemos despejar cualquiera de sus variables teniendo todos los datos, así disponiendo del capital inicial, el capital final y el periodo de tiempo podemos obtener el tipo de interés que se le aplica a la operación, o si disponemos del capital inicial, el capital final y el interés, podemos obtener el tiempo que ha transcurrido.</w:t>
      </w:r>
    </w:p>
    <w:p w14:paraId="64298799" w14:textId="0884CCB3" w:rsidR="003B5802" w:rsidDel="005769ED" w:rsidRDefault="003B5802" w:rsidP="00C37C4F">
      <w:pPr>
        <w:ind w:left="0"/>
        <w:jc w:val="both"/>
        <w:rPr>
          <w:del w:id="416" w:author="REBECA" w:date="2021-05-26T19:31:00Z"/>
          <w:rFonts w:ascii="Times New Roman" w:hAnsi="Times New Roman" w:cs="Times New Roman"/>
          <w:sz w:val="24"/>
          <w:szCs w:val="24"/>
          <w:lang w:val="es-ES"/>
        </w:rPr>
        <w:pPrChange w:id="417" w:author="REBECA" w:date="2021-05-26T18:06:00Z">
          <w:pPr>
            <w:ind w:left="0"/>
          </w:pPr>
        </w:pPrChange>
      </w:pPr>
      <w:del w:id="418" w:author="REBECA" w:date="2021-05-26T19:31:00Z">
        <w:r w:rsidDel="005769ED">
          <w:rPr>
            <w:rFonts w:ascii="Times New Roman" w:hAnsi="Times New Roman" w:cs="Times New Roman"/>
            <w:sz w:val="24"/>
            <w:szCs w:val="24"/>
            <w:lang w:val="es-ES"/>
          </w:rPr>
          <w:delText>Veamos ahora un ejemplo práctico de aplicación de interés simple mediante el siguiente enunciado</w:delText>
        </w:r>
      </w:del>
      <w:ins w:id="419" w:author="REBECA" w:date="2021-05-26T19:31:00Z">
        <w:r w:rsidR="005769ED">
          <w:rPr>
            <w:rFonts w:ascii="Times New Roman" w:hAnsi="Times New Roman" w:cs="Times New Roman"/>
            <w:sz w:val="24"/>
            <w:szCs w:val="24"/>
            <w:lang w:val="es-ES"/>
          </w:rPr>
          <w:t>Veamos ahora un ejemplo aplicado a Excel</w:t>
        </w:r>
      </w:ins>
      <w:r>
        <w:rPr>
          <w:rFonts w:ascii="Times New Roman" w:hAnsi="Times New Roman" w:cs="Times New Roman"/>
          <w:sz w:val="24"/>
          <w:szCs w:val="24"/>
          <w:lang w:val="es-ES"/>
        </w:rPr>
        <w:t>: Calcular los intereses anuales obtenidos a un 10% de interés sobre un capital inicial de 10.000 euros durante 4 años mediante interés simple.</w:t>
      </w:r>
    </w:p>
    <w:p w14:paraId="5EE6BE5E" w14:textId="3C3905DA" w:rsidR="00716F12" w:rsidRDefault="00716F12" w:rsidP="00C37C4F">
      <w:pPr>
        <w:ind w:left="0"/>
        <w:jc w:val="both"/>
        <w:rPr>
          <w:rFonts w:ascii="Times New Roman" w:hAnsi="Times New Roman" w:cs="Times New Roman"/>
          <w:sz w:val="24"/>
          <w:szCs w:val="24"/>
          <w:lang w:val="es-ES"/>
        </w:rPr>
        <w:pPrChange w:id="420" w:author="REBECA" w:date="2021-05-26T18:06:00Z">
          <w:pPr>
            <w:ind w:left="0"/>
          </w:pPr>
        </w:pPrChange>
      </w:pPr>
      <w:del w:id="421" w:author="REBECA" w:date="2021-05-26T19:31:00Z">
        <w:r w:rsidDel="005769ED">
          <w:rPr>
            <w:rFonts w:ascii="Times New Roman" w:hAnsi="Times New Roman" w:cs="Times New Roman"/>
            <w:sz w:val="24"/>
            <w:szCs w:val="24"/>
            <w:lang w:val="es-ES"/>
          </w:rPr>
          <w:delText>Podríamos calcularlo mediante Excel:</w:delText>
        </w:r>
      </w:del>
    </w:p>
    <w:tbl>
      <w:tblPr>
        <w:tblW w:w="8492" w:type="dxa"/>
        <w:tblCellMar>
          <w:left w:w="70" w:type="dxa"/>
          <w:right w:w="70" w:type="dxa"/>
        </w:tblCellMar>
        <w:tblLook w:val="04A0" w:firstRow="1" w:lastRow="0" w:firstColumn="1" w:lastColumn="0" w:noHBand="0" w:noVBand="1"/>
      </w:tblPr>
      <w:tblGrid>
        <w:gridCol w:w="1513"/>
        <w:gridCol w:w="1613"/>
        <w:gridCol w:w="1513"/>
        <w:gridCol w:w="1889"/>
        <w:gridCol w:w="1964"/>
      </w:tblGrid>
      <w:tr w:rsidR="007F61A8" w:rsidRPr="007F61A8" w14:paraId="70DCB20F" w14:textId="77777777" w:rsidTr="007F61A8">
        <w:trPr>
          <w:trHeight w:val="228"/>
        </w:trPr>
        <w:tc>
          <w:tcPr>
            <w:tcW w:w="1513" w:type="dxa"/>
            <w:tcBorders>
              <w:top w:val="single" w:sz="4" w:space="0" w:color="4472C4"/>
              <w:left w:val="single" w:sz="4" w:space="0" w:color="4472C4"/>
              <w:bottom w:val="nil"/>
              <w:right w:val="nil"/>
            </w:tcBorders>
            <w:shd w:val="clear" w:color="4472C4" w:fill="4472C4"/>
            <w:noWrap/>
            <w:vAlign w:val="bottom"/>
            <w:hideMark/>
          </w:tcPr>
          <w:p w14:paraId="5B576B8D" w14:textId="77777777" w:rsidR="007F61A8" w:rsidRPr="007F61A8" w:rsidRDefault="007F61A8" w:rsidP="00C37C4F">
            <w:pPr>
              <w:spacing w:after="0" w:line="240" w:lineRule="auto"/>
              <w:ind w:left="0"/>
              <w:jc w:val="both"/>
              <w:rPr>
                <w:rFonts w:ascii="Calibri" w:eastAsia="Times New Roman" w:hAnsi="Calibri" w:cs="Calibri"/>
                <w:b/>
                <w:bCs/>
                <w:color w:val="FFFFFF"/>
                <w:sz w:val="22"/>
                <w:szCs w:val="22"/>
                <w:lang w:val="es-ES" w:eastAsia="es-ES" w:bidi="ar-SA"/>
              </w:rPr>
              <w:pPrChange w:id="422" w:author="REBECA" w:date="2021-05-26T18:06:00Z">
                <w:pPr>
                  <w:spacing w:after="0" w:line="240" w:lineRule="auto"/>
                  <w:ind w:left="0"/>
                  <w:jc w:val="center"/>
                </w:pPr>
              </w:pPrChange>
            </w:pPr>
            <w:r w:rsidRPr="007F61A8">
              <w:rPr>
                <w:rFonts w:ascii="Calibri" w:eastAsia="Times New Roman" w:hAnsi="Calibri" w:cs="Calibri"/>
                <w:b/>
                <w:bCs/>
                <w:color w:val="FFFFFF"/>
                <w:sz w:val="22"/>
                <w:szCs w:val="22"/>
                <w:lang w:val="es-ES" w:eastAsia="es-ES" w:bidi="ar-SA"/>
              </w:rPr>
              <w:t>C0</w:t>
            </w:r>
          </w:p>
        </w:tc>
        <w:tc>
          <w:tcPr>
            <w:tcW w:w="1613" w:type="dxa"/>
            <w:tcBorders>
              <w:top w:val="single" w:sz="4" w:space="0" w:color="4472C4"/>
              <w:left w:val="nil"/>
              <w:bottom w:val="nil"/>
              <w:right w:val="single" w:sz="4" w:space="0" w:color="4472C4"/>
            </w:tcBorders>
            <w:shd w:val="clear" w:color="auto" w:fill="auto"/>
            <w:noWrap/>
            <w:vAlign w:val="bottom"/>
            <w:hideMark/>
          </w:tcPr>
          <w:p w14:paraId="43C5E5E7"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23" w:author="REBECA" w:date="2021-05-26T18:06:00Z">
                <w:pPr>
                  <w:spacing w:after="0" w:line="240" w:lineRule="auto"/>
                  <w:ind w:left="0"/>
                </w:pPr>
              </w:pPrChange>
            </w:pPr>
            <w:r w:rsidRPr="007F61A8">
              <w:rPr>
                <w:rFonts w:ascii="Calibri" w:eastAsia="Times New Roman" w:hAnsi="Calibri" w:cs="Calibri"/>
                <w:color w:val="000000"/>
                <w:sz w:val="22"/>
                <w:szCs w:val="22"/>
                <w:lang w:val="es-ES" w:eastAsia="es-ES" w:bidi="ar-SA"/>
              </w:rPr>
              <w:t xml:space="preserve">  10.000,00 € </w:t>
            </w:r>
          </w:p>
        </w:tc>
        <w:tc>
          <w:tcPr>
            <w:tcW w:w="1513" w:type="dxa"/>
            <w:tcBorders>
              <w:top w:val="nil"/>
              <w:left w:val="nil"/>
              <w:bottom w:val="nil"/>
              <w:right w:val="nil"/>
            </w:tcBorders>
            <w:shd w:val="clear" w:color="auto" w:fill="auto"/>
            <w:noWrap/>
            <w:vAlign w:val="bottom"/>
            <w:hideMark/>
          </w:tcPr>
          <w:p w14:paraId="1A11950E" w14:textId="0E40EC6F"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24" w:author="REBECA" w:date="2021-05-26T18:06:00Z">
                <w:pPr>
                  <w:spacing w:after="0" w:line="240" w:lineRule="auto"/>
                  <w:ind w:left="0"/>
                </w:pPr>
              </w:pPrChange>
            </w:pPr>
          </w:p>
        </w:tc>
        <w:tc>
          <w:tcPr>
            <w:tcW w:w="1889" w:type="dxa"/>
            <w:tcBorders>
              <w:top w:val="single" w:sz="4" w:space="0" w:color="4472C4"/>
              <w:left w:val="single" w:sz="4" w:space="0" w:color="4472C4"/>
              <w:bottom w:val="nil"/>
              <w:right w:val="nil"/>
            </w:tcBorders>
            <w:shd w:val="clear" w:color="4472C4" w:fill="4472C4"/>
            <w:noWrap/>
            <w:vAlign w:val="bottom"/>
            <w:hideMark/>
          </w:tcPr>
          <w:p w14:paraId="2F8FEE2A" w14:textId="77777777" w:rsidR="007F61A8" w:rsidRPr="007F61A8" w:rsidRDefault="007F61A8" w:rsidP="00C37C4F">
            <w:pPr>
              <w:spacing w:after="0" w:line="240" w:lineRule="auto"/>
              <w:ind w:left="0"/>
              <w:jc w:val="both"/>
              <w:rPr>
                <w:rFonts w:ascii="Calibri" w:eastAsia="Times New Roman" w:hAnsi="Calibri" w:cs="Calibri"/>
                <w:b/>
                <w:bCs/>
                <w:color w:val="FFFFFF"/>
                <w:sz w:val="22"/>
                <w:szCs w:val="22"/>
                <w:lang w:val="es-ES" w:eastAsia="es-ES" w:bidi="ar-SA"/>
              </w:rPr>
              <w:pPrChange w:id="425" w:author="REBECA" w:date="2021-05-26T18:06:00Z">
                <w:pPr>
                  <w:spacing w:after="0" w:line="240" w:lineRule="auto"/>
                  <w:ind w:left="0"/>
                  <w:jc w:val="center"/>
                </w:pPr>
              </w:pPrChange>
            </w:pPr>
            <w:r w:rsidRPr="007F61A8">
              <w:rPr>
                <w:rFonts w:ascii="Calibri" w:eastAsia="Times New Roman" w:hAnsi="Calibri" w:cs="Calibri"/>
                <w:b/>
                <w:bCs/>
                <w:color w:val="FFFFFF"/>
                <w:sz w:val="22"/>
                <w:szCs w:val="22"/>
                <w:lang w:val="es-ES" w:eastAsia="es-ES" w:bidi="ar-SA"/>
              </w:rPr>
              <w:t>AÑO</w:t>
            </w:r>
          </w:p>
        </w:tc>
        <w:tc>
          <w:tcPr>
            <w:tcW w:w="1964" w:type="dxa"/>
            <w:tcBorders>
              <w:top w:val="single" w:sz="4" w:space="0" w:color="4472C4"/>
              <w:left w:val="nil"/>
              <w:bottom w:val="nil"/>
              <w:right w:val="single" w:sz="4" w:space="0" w:color="4472C4"/>
            </w:tcBorders>
            <w:shd w:val="clear" w:color="4472C4" w:fill="4472C4"/>
            <w:noWrap/>
            <w:vAlign w:val="center"/>
            <w:hideMark/>
          </w:tcPr>
          <w:p w14:paraId="3FB07DF3" w14:textId="77777777" w:rsidR="007F61A8" w:rsidRPr="007F61A8" w:rsidRDefault="007F61A8" w:rsidP="00C37C4F">
            <w:pPr>
              <w:spacing w:after="0" w:line="240" w:lineRule="auto"/>
              <w:ind w:left="0"/>
              <w:jc w:val="both"/>
              <w:rPr>
                <w:rFonts w:ascii="Calibri" w:eastAsia="Times New Roman" w:hAnsi="Calibri" w:cs="Calibri"/>
                <w:b/>
                <w:bCs/>
                <w:color w:val="FFFFFF"/>
                <w:sz w:val="22"/>
                <w:szCs w:val="22"/>
                <w:lang w:val="es-ES" w:eastAsia="es-ES" w:bidi="ar-SA"/>
              </w:rPr>
              <w:pPrChange w:id="426" w:author="REBECA" w:date="2021-05-26T18:06:00Z">
                <w:pPr>
                  <w:spacing w:after="0" w:line="240" w:lineRule="auto"/>
                  <w:ind w:left="0"/>
                  <w:jc w:val="center"/>
                </w:pPr>
              </w:pPrChange>
            </w:pPr>
            <w:r w:rsidRPr="007F61A8">
              <w:rPr>
                <w:rFonts w:ascii="Calibri" w:eastAsia="Times New Roman" w:hAnsi="Calibri" w:cs="Calibri"/>
                <w:b/>
                <w:bCs/>
                <w:color w:val="FFFFFF"/>
                <w:sz w:val="22"/>
                <w:szCs w:val="22"/>
                <w:lang w:val="es-ES" w:eastAsia="es-ES" w:bidi="ar-SA"/>
              </w:rPr>
              <w:t>INTERESES</w:t>
            </w:r>
          </w:p>
        </w:tc>
      </w:tr>
      <w:tr w:rsidR="007F61A8" w:rsidRPr="007F61A8" w14:paraId="11F7DA5F" w14:textId="77777777" w:rsidTr="007F61A8">
        <w:trPr>
          <w:trHeight w:val="228"/>
        </w:trPr>
        <w:tc>
          <w:tcPr>
            <w:tcW w:w="1513" w:type="dxa"/>
            <w:tcBorders>
              <w:top w:val="single" w:sz="4" w:space="0" w:color="4472C4"/>
              <w:left w:val="single" w:sz="4" w:space="0" w:color="4472C4"/>
              <w:bottom w:val="nil"/>
              <w:right w:val="nil"/>
            </w:tcBorders>
            <w:shd w:val="clear" w:color="4472C4" w:fill="4472C4"/>
            <w:noWrap/>
            <w:vAlign w:val="bottom"/>
            <w:hideMark/>
          </w:tcPr>
          <w:p w14:paraId="5DA7E109" w14:textId="77777777" w:rsidR="007F61A8" w:rsidRPr="007F61A8" w:rsidRDefault="007F61A8" w:rsidP="00C37C4F">
            <w:pPr>
              <w:spacing w:after="0" w:line="240" w:lineRule="auto"/>
              <w:ind w:left="0"/>
              <w:jc w:val="both"/>
              <w:rPr>
                <w:rFonts w:ascii="Calibri" w:eastAsia="Times New Roman" w:hAnsi="Calibri" w:cs="Calibri"/>
                <w:b/>
                <w:bCs/>
                <w:color w:val="FFFFFF"/>
                <w:sz w:val="22"/>
                <w:szCs w:val="22"/>
                <w:lang w:val="es-ES" w:eastAsia="es-ES" w:bidi="ar-SA"/>
              </w:rPr>
              <w:pPrChange w:id="427" w:author="REBECA" w:date="2021-05-26T18:06:00Z">
                <w:pPr>
                  <w:spacing w:after="0" w:line="240" w:lineRule="auto"/>
                  <w:ind w:left="0"/>
                  <w:jc w:val="center"/>
                </w:pPr>
              </w:pPrChange>
            </w:pPr>
            <w:r w:rsidRPr="007F61A8">
              <w:rPr>
                <w:rFonts w:ascii="Calibri" w:eastAsia="Times New Roman" w:hAnsi="Calibri" w:cs="Calibri"/>
                <w:b/>
                <w:bCs/>
                <w:color w:val="FFFFFF"/>
                <w:sz w:val="22"/>
                <w:szCs w:val="22"/>
                <w:lang w:val="es-ES" w:eastAsia="es-ES" w:bidi="ar-SA"/>
              </w:rPr>
              <w:t>i</w:t>
            </w:r>
          </w:p>
        </w:tc>
        <w:tc>
          <w:tcPr>
            <w:tcW w:w="1613" w:type="dxa"/>
            <w:tcBorders>
              <w:top w:val="single" w:sz="4" w:space="0" w:color="4472C4"/>
              <w:left w:val="nil"/>
              <w:bottom w:val="nil"/>
              <w:right w:val="single" w:sz="4" w:space="0" w:color="4472C4"/>
            </w:tcBorders>
            <w:shd w:val="clear" w:color="auto" w:fill="auto"/>
            <w:noWrap/>
            <w:vAlign w:val="bottom"/>
            <w:hideMark/>
          </w:tcPr>
          <w:p w14:paraId="0C70EC37"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28" w:author="REBECA" w:date="2021-05-26T18:06:00Z">
                <w:pPr>
                  <w:spacing w:after="0" w:line="240" w:lineRule="auto"/>
                  <w:ind w:left="0"/>
                  <w:jc w:val="center"/>
                </w:pPr>
              </w:pPrChange>
            </w:pPr>
            <w:r w:rsidRPr="007F61A8">
              <w:rPr>
                <w:rFonts w:ascii="Calibri" w:eastAsia="Times New Roman" w:hAnsi="Calibri" w:cs="Calibri"/>
                <w:color w:val="000000"/>
                <w:sz w:val="22"/>
                <w:szCs w:val="22"/>
                <w:lang w:val="es-ES" w:eastAsia="es-ES" w:bidi="ar-SA"/>
              </w:rPr>
              <w:t>10%</w:t>
            </w:r>
          </w:p>
        </w:tc>
        <w:tc>
          <w:tcPr>
            <w:tcW w:w="1513" w:type="dxa"/>
            <w:tcBorders>
              <w:top w:val="nil"/>
              <w:left w:val="nil"/>
              <w:bottom w:val="nil"/>
              <w:right w:val="nil"/>
            </w:tcBorders>
            <w:shd w:val="clear" w:color="auto" w:fill="auto"/>
            <w:noWrap/>
            <w:vAlign w:val="bottom"/>
            <w:hideMark/>
          </w:tcPr>
          <w:p w14:paraId="6322BA91"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29" w:author="REBECA" w:date="2021-05-26T18:06:00Z">
                <w:pPr>
                  <w:spacing w:after="0" w:line="240" w:lineRule="auto"/>
                  <w:ind w:left="0"/>
                  <w:jc w:val="center"/>
                </w:pPr>
              </w:pPrChange>
            </w:pPr>
          </w:p>
        </w:tc>
        <w:tc>
          <w:tcPr>
            <w:tcW w:w="1889" w:type="dxa"/>
            <w:tcBorders>
              <w:top w:val="single" w:sz="4" w:space="0" w:color="4472C4"/>
              <w:left w:val="single" w:sz="4" w:space="0" w:color="4472C4"/>
              <w:bottom w:val="nil"/>
              <w:right w:val="nil"/>
            </w:tcBorders>
            <w:shd w:val="clear" w:color="auto" w:fill="auto"/>
            <w:noWrap/>
            <w:vAlign w:val="bottom"/>
            <w:hideMark/>
          </w:tcPr>
          <w:p w14:paraId="465C3C8B"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30" w:author="REBECA" w:date="2021-05-26T18:06:00Z">
                <w:pPr>
                  <w:spacing w:after="0" w:line="240" w:lineRule="auto"/>
                  <w:ind w:left="0"/>
                  <w:jc w:val="center"/>
                </w:pPr>
              </w:pPrChange>
            </w:pPr>
            <w:r w:rsidRPr="007F61A8">
              <w:rPr>
                <w:rFonts w:ascii="Calibri" w:eastAsia="Times New Roman" w:hAnsi="Calibri" w:cs="Calibri"/>
                <w:color w:val="000000"/>
                <w:sz w:val="22"/>
                <w:szCs w:val="22"/>
                <w:lang w:val="es-ES" w:eastAsia="es-ES" w:bidi="ar-SA"/>
              </w:rPr>
              <w:t>1</w:t>
            </w:r>
          </w:p>
        </w:tc>
        <w:tc>
          <w:tcPr>
            <w:tcW w:w="1964" w:type="dxa"/>
            <w:tcBorders>
              <w:top w:val="single" w:sz="4" w:space="0" w:color="4472C4"/>
              <w:left w:val="nil"/>
              <w:bottom w:val="nil"/>
              <w:right w:val="single" w:sz="4" w:space="0" w:color="4472C4"/>
            </w:tcBorders>
            <w:shd w:val="clear" w:color="auto" w:fill="auto"/>
            <w:noWrap/>
            <w:vAlign w:val="bottom"/>
            <w:hideMark/>
          </w:tcPr>
          <w:p w14:paraId="5B8B819A"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31" w:author="REBECA" w:date="2021-05-26T18:06:00Z">
                <w:pPr>
                  <w:spacing w:after="0" w:line="240" w:lineRule="auto"/>
                  <w:ind w:left="0"/>
                </w:pPr>
              </w:pPrChange>
            </w:pPr>
            <w:r w:rsidRPr="007F61A8">
              <w:rPr>
                <w:rFonts w:ascii="Calibri" w:eastAsia="Times New Roman" w:hAnsi="Calibri" w:cs="Calibri"/>
                <w:color w:val="000000"/>
                <w:sz w:val="22"/>
                <w:szCs w:val="22"/>
                <w:lang w:val="es-ES" w:eastAsia="es-ES" w:bidi="ar-SA"/>
              </w:rPr>
              <w:t xml:space="preserve">          1.000,00 € </w:t>
            </w:r>
          </w:p>
        </w:tc>
      </w:tr>
      <w:tr w:rsidR="007F61A8" w:rsidRPr="007F61A8" w14:paraId="4C5E9647" w14:textId="77777777" w:rsidTr="007F61A8">
        <w:trPr>
          <w:trHeight w:val="228"/>
        </w:trPr>
        <w:tc>
          <w:tcPr>
            <w:tcW w:w="1513" w:type="dxa"/>
            <w:tcBorders>
              <w:top w:val="single" w:sz="4" w:space="0" w:color="4472C4"/>
              <w:left w:val="single" w:sz="4" w:space="0" w:color="4472C4"/>
              <w:bottom w:val="nil"/>
              <w:right w:val="nil"/>
            </w:tcBorders>
            <w:shd w:val="clear" w:color="4472C4" w:fill="4472C4"/>
            <w:noWrap/>
            <w:vAlign w:val="bottom"/>
            <w:hideMark/>
          </w:tcPr>
          <w:p w14:paraId="6C8137CA" w14:textId="77777777" w:rsidR="007F61A8" w:rsidRPr="007F61A8" w:rsidRDefault="007F61A8" w:rsidP="00C37C4F">
            <w:pPr>
              <w:spacing w:after="0" w:line="240" w:lineRule="auto"/>
              <w:ind w:left="0"/>
              <w:jc w:val="both"/>
              <w:rPr>
                <w:rFonts w:ascii="Calibri" w:eastAsia="Times New Roman" w:hAnsi="Calibri" w:cs="Calibri"/>
                <w:b/>
                <w:bCs/>
                <w:color w:val="FFFFFF"/>
                <w:sz w:val="22"/>
                <w:szCs w:val="22"/>
                <w:lang w:val="es-ES" w:eastAsia="es-ES" w:bidi="ar-SA"/>
              </w:rPr>
              <w:pPrChange w:id="432" w:author="REBECA" w:date="2021-05-26T18:06:00Z">
                <w:pPr>
                  <w:spacing w:after="0" w:line="240" w:lineRule="auto"/>
                  <w:ind w:left="0"/>
                  <w:jc w:val="center"/>
                </w:pPr>
              </w:pPrChange>
            </w:pPr>
            <w:r w:rsidRPr="007F61A8">
              <w:rPr>
                <w:rFonts w:ascii="Calibri" w:eastAsia="Times New Roman" w:hAnsi="Calibri" w:cs="Calibri"/>
                <w:b/>
                <w:bCs/>
                <w:color w:val="FFFFFF"/>
                <w:sz w:val="22"/>
                <w:szCs w:val="22"/>
                <w:lang w:val="es-ES" w:eastAsia="es-ES" w:bidi="ar-SA"/>
              </w:rPr>
              <w:t>n</w:t>
            </w:r>
          </w:p>
        </w:tc>
        <w:tc>
          <w:tcPr>
            <w:tcW w:w="161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44632F3"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33" w:author="REBECA" w:date="2021-05-26T18:06:00Z">
                <w:pPr>
                  <w:spacing w:after="0" w:line="240" w:lineRule="auto"/>
                  <w:ind w:left="0"/>
                  <w:jc w:val="center"/>
                </w:pPr>
              </w:pPrChange>
            </w:pPr>
            <w:r w:rsidRPr="007F61A8">
              <w:rPr>
                <w:rFonts w:ascii="Calibri" w:eastAsia="Times New Roman" w:hAnsi="Calibri" w:cs="Calibri"/>
                <w:color w:val="000000"/>
                <w:sz w:val="22"/>
                <w:szCs w:val="22"/>
                <w:lang w:val="es-ES" w:eastAsia="es-ES" w:bidi="ar-SA"/>
              </w:rPr>
              <w:t>4</w:t>
            </w:r>
          </w:p>
        </w:tc>
        <w:tc>
          <w:tcPr>
            <w:tcW w:w="1513" w:type="dxa"/>
            <w:tcBorders>
              <w:top w:val="nil"/>
              <w:left w:val="nil"/>
              <w:bottom w:val="nil"/>
              <w:right w:val="nil"/>
            </w:tcBorders>
            <w:shd w:val="clear" w:color="auto" w:fill="auto"/>
            <w:noWrap/>
            <w:vAlign w:val="bottom"/>
            <w:hideMark/>
          </w:tcPr>
          <w:p w14:paraId="041D63C8"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34" w:author="REBECA" w:date="2021-05-26T18:06:00Z">
                <w:pPr>
                  <w:spacing w:after="0" w:line="240" w:lineRule="auto"/>
                  <w:ind w:left="0"/>
                  <w:jc w:val="center"/>
                </w:pPr>
              </w:pPrChange>
            </w:pPr>
          </w:p>
        </w:tc>
        <w:tc>
          <w:tcPr>
            <w:tcW w:w="1889" w:type="dxa"/>
            <w:tcBorders>
              <w:top w:val="single" w:sz="4" w:space="0" w:color="4472C4"/>
              <w:left w:val="single" w:sz="4" w:space="0" w:color="4472C4"/>
              <w:bottom w:val="nil"/>
              <w:right w:val="nil"/>
            </w:tcBorders>
            <w:shd w:val="clear" w:color="auto" w:fill="auto"/>
            <w:noWrap/>
            <w:vAlign w:val="bottom"/>
            <w:hideMark/>
          </w:tcPr>
          <w:p w14:paraId="7689986A"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35" w:author="REBECA" w:date="2021-05-26T18:06:00Z">
                <w:pPr>
                  <w:spacing w:after="0" w:line="240" w:lineRule="auto"/>
                  <w:ind w:left="0"/>
                  <w:jc w:val="center"/>
                </w:pPr>
              </w:pPrChange>
            </w:pPr>
            <w:r w:rsidRPr="007F61A8">
              <w:rPr>
                <w:rFonts w:ascii="Calibri" w:eastAsia="Times New Roman" w:hAnsi="Calibri" w:cs="Calibri"/>
                <w:color w:val="000000"/>
                <w:sz w:val="22"/>
                <w:szCs w:val="22"/>
                <w:lang w:val="es-ES" w:eastAsia="es-ES" w:bidi="ar-SA"/>
              </w:rPr>
              <w:t>2</w:t>
            </w:r>
          </w:p>
        </w:tc>
        <w:tc>
          <w:tcPr>
            <w:tcW w:w="1964" w:type="dxa"/>
            <w:tcBorders>
              <w:top w:val="single" w:sz="4" w:space="0" w:color="4472C4"/>
              <w:left w:val="nil"/>
              <w:bottom w:val="nil"/>
              <w:right w:val="single" w:sz="4" w:space="0" w:color="4472C4"/>
            </w:tcBorders>
            <w:shd w:val="clear" w:color="auto" w:fill="auto"/>
            <w:noWrap/>
            <w:vAlign w:val="bottom"/>
            <w:hideMark/>
          </w:tcPr>
          <w:p w14:paraId="17A91385"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36" w:author="REBECA" w:date="2021-05-26T18:06:00Z">
                <w:pPr>
                  <w:spacing w:after="0" w:line="240" w:lineRule="auto"/>
                  <w:ind w:left="0"/>
                </w:pPr>
              </w:pPrChange>
            </w:pPr>
            <w:r w:rsidRPr="007F61A8">
              <w:rPr>
                <w:rFonts w:ascii="Calibri" w:eastAsia="Times New Roman" w:hAnsi="Calibri" w:cs="Calibri"/>
                <w:color w:val="000000"/>
                <w:sz w:val="22"/>
                <w:szCs w:val="22"/>
                <w:lang w:val="es-ES" w:eastAsia="es-ES" w:bidi="ar-SA"/>
              </w:rPr>
              <w:t xml:space="preserve">          1.000,00 € </w:t>
            </w:r>
          </w:p>
        </w:tc>
      </w:tr>
      <w:tr w:rsidR="007F61A8" w:rsidRPr="007F61A8" w14:paraId="50416FDF" w14:textId="77777777" w:rsidTr="007F61A8">
        <w:trPr>
          <w:trHeight w:val="228"/>
        </w:trPr>
        <w:tc>
          <w:tcPr>
            <w:tcW w:w="1513" w:type="dxa"/>
            <w:tcBorders>
              <w:top w:val="nil"/>
              <w:left w:val="nil"/>
              <w:bottom w:val="nil"/>
              <w:right w:val="nil"/>
            </w:tcBorders>
            <w:shd w:val="clear" w:color="auto" w:fill="auto"/>
            <w:noWrap/>
            <w:vAlign w:val="bottom"/>
            <w:hideMark/>
          </w:tcPr>
          <w:p w14:paraId="63B80E23"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37" w:author="REBECA" w:date="2021-05-26T18:06:00Z">
                <w:pPr>
                  <w:spacing w:after="0" w:line="240" w:lineRule="auto"/>
                  <w:ind w:left="0"/>
                </w:pPr>
              </w:pPrChange>
            </w:pPr>
          </w:p>
        </w:tc>
        <w:tc>
          <w:tcPr>
            <w:tcW w:w="1613" w:type="dxa"/>
            <w:tcBorders>
              <w:top w:val="nil"/>
              <w:left w:val="nil"/>
              <w:bottom w:val="nil"/>
              <w:right w:val="nil"/>
            </w:tcBorders>
            <w:shd w:val="clear" w:color="auto" w:fill="auto"/>
            <w:noWrap/>
            <w:vAlign w:val="bottom"/>
            <w:hideMark/>
          </w:tcPr>
          <w:p w14:paraId="27034795" w14:textId="77777777" w:rsidR="007F61A8" w:rsidRPr="007F61A8" w:rsidRDefault="007F61A8" w:rsidP="00C37C4F">
            <w:pPr>
              <w:spacing w:after="0" w:line="240" w:lineRule="auto"/>
              <w:ind w:left="0"/>
              <w:jc w:val="both"/>
              <w:rPr>
                <w:rFonts w:ascii="Times New Roman" w:eastAsia="Times New Roman" w:hAnsi="Times New Roman" w:cs="Times New Roman"/>
                <w:color w:val="auto"/>
                <w:lang w:val="es-ES" w:eastAsia="es-ES" w:bidi="ar-SA"/>
              </w:rPr>
              <w:pPrChange w:id="438" w:author="REBECA" w:date="2021-05-26T18:06:00Z">
                <w:pPr>
                  <w:spacing w:after="0" w:line="240" w:lineRule="auto"/>
                  <w:ind w:left="0"/>
                </w:pPr>
              </w:pPrChange>
            </w:pPr>
          </w:p>
        </w:tc>
        <w:tc>
          <w:tcPr>
            <w:tcW w:w="1513" w:type="dxa"/>
            <w:tcBorders>
              <w:top w:val="nil"/>
              <w:left w:val="nil"/>
              <w:bottom w:val="nil"/>
              <w:right w:val="nil"/>
            </w:tcBorders>
            <w:shd w:val="clear" w:color="auto" w:fill="auto"/>
            <w:noWrap/>
            <w:vAlign w:val="bottom"/>
            <w:hideMark/>
          </w:tcPr>
          <w:p w14:paraId="43DDE410" w14:textId="77777777" w:rsidR="007F61A8" w:rsidRPr="007F61A8" w:rsidRDefault="007F61A8" w:rsidP="00C37C4F">
            <w:pPr>
              <w:spacing w:after="0" w:line="240" w:lineRule="auto"/>
              <w:ind w:left="0"/>
              <w:jc w:val="both"/>
              <w:rPr>
                <w:rFonts w:ascii="Times New Roman" w:eastAsia="Times New Roman" w:hAnsi="Times New Roman" w:cs="Times New Roman"/>
                <w:color w:val="auto"/>
                <w:lang w:val="es-ES" w:eastAsia="es-ES" w:bidi="ar-SA"/>
              </w:rPr>
              <w:pPrChange w:id="439" w:author="REBECA" w:date="2021-05-26T18:06:00Z">
                <w:pPr>
                  <w:spacing w:after="0" w:line="240" w:lineRule="auto"/>
                  <w:ind w:left="0"/>
                </w:pPr>
              </w:pPrChange>
            </w:pPr>
          </w:p>
        </w:tc>
        <w:tc>
          <w:tcPr>
            <w:tcW w:w="1889" w:type="dxa"/>
            <w:tcBorders>
              <w:top w:val="single" w:sz="4" w:space="0" w:color="4472C4"/>
              <w:left w:val="single" w:sz="4" w:space="0" w:color="4472C4"/>
              <w:bottom w:val="nil"/>
              <w:right w:val="nil"/>
            </w:tcBorders>
            <w:shd w:val="clear" w:color="auto" w:fill="auto"/>
            <w:noWrap/>
            <w:vAlign w:val="bottom"/>
            <w:hideMark/>
          </w:tcPr>
          <w:p w14:paraId="328317D9"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40" w:author="REBECA" w:date="2021-05-26T18:06:00Z">
                <w:pPr>
                  <w:spacing w:after="0" w:line="240" w:lineRule="auto"/>
                  <w:ind w:left="0"/>
                  <w:jc w:val="center"/>
                </w:pPr>
              </w:pPrChange>
            </w:pPr>
            <w:r w:rsidRPr="007F61A8">
              <w:rPr>
                <w:rFonts w:ascii="Calibri" w:eastAsia="Times New Roman" w:hAnsi="Calibri" w:cs="Calibri"/>
                <w:color w:val="000000"/>
                <w:sz w:val="22"/>
                <w:szCs w:val="22"/>
                <w:lang w:val="es-ES" w:eastAsia="es-ES" w:bidi="ar-SA"/>
              </w:rPr>
              <w:t>3</w:t>
            </w:r>
          </w:p>
        </w:tc>
        <w:tc>
          <w:tcPr>
            <w:tcW w:w="1964" w:type="dxa"/>
            <w:tcBorders>
              <w:top w:val="single" w:sz="4" w:space="0" w:color="4472C4"/>
              <w:left w:val="nil"/>
              <w:bottom w:val="nil"/>
              <w:right w:val="single" w:sz="4" w:space="0" w:color="4472C4"/>
            </w:tcBorders>
            <w:shd w:val="clear" w:color="auto" w:fill="auto"/>
            <w:noWrap/>
            <w:vAlign w:val="bottom"/>
            <w:hideMark/>
          </w:tcPr>
          <w:p w14:paraId="6A36B818"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41" w:author="REBECA" w:date="2021-05-26T18:06:00Z">
                <w:pPr>
                  <w:spacing w:after="0" w:line="240" w:lineRule="auto"/>
                  <w:ind w:left="0"/>
                </w:pPr>
              </w:pPrChange>
            </w:pPr>
            <w:r w:rsidRPr="007F61A8">
              <w:rPr>
                <w:rFonts w:ascii="Calibri" w:eastAsia="Times New Roman" w:hAnsi="Calibri" w:cs="Calibri"/>
                <w:color w:val="000000"/>
                <w:sz w:val="22"/>
                <w:szCs w:val="22"/>
                <w:lang w:val="es-ES" w:eastAsia="es-ES" w:bidi="ar-SA"/>
              </w:rPr>
              <w:t xml:space="preserve">          1.000,00 € </w:t>
            </w:r>
          </w:p>
        </w:tc>
      </w:tr>
      <w:tr w:rsidR="007F61A8" w:rsidRPr="007F61A8" w14:paraId="1F05E719" w14:textId="77777777" w:rsidTr="007F61A8">
        <w:trPr>
          <w:trHeight w:val="228"/>
        </w:trPr>
        <w:tc>
          <w:tcPr>
            <w:tcW w:w="1513" w:type="dxa"/>
            <w:tcBorders>
              <w:top w:val="nil"/>
              <w:left w:val="nil"/>
              <w:bottom w:val="nil"/>
              <w:right w:val="nil"/>
            </w:tcBorders>
            <w:shd w:val="clear" w:color="auto" w:fill="auto"/>
            <w:noWrap/>
            <w:vAlign w:val="bottom"/>
            <w:hideMark/>
          </w:tcPr>
          <w:p w14:paraId="796DA137"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42" w:author="REBECA" w:date="2021-05-26T18:06:00Z">
                <w:pPr>
                  <w:spacing w:after="0" w:line="240" w:lineRule="auto"/>
                  <w:ind w:left="0"/>
                </w:pPr>
              </w:pPrChange>
            </w:pPr>
          </w:p>
        </w:tc>
        <w:tc>
          <w:tcPr>
            <w:tcW w:w="1613" w:type="dxa"/>
            <w:tcBorders>
              <w:top w:val="nil"/>
              <w:left w:val="nil"/>
              <w:bottom w:val="nil"/>
              <w:right w:val="nil"/>
            </w:tcBorders>
            <w:shd w:val="clear" w:color="auto" w:fill="auto"/>
            <w:noWrap/>
            <w:vAlign w:val="bottom"/>
            <w:hideMark/>
          </w:tcPr>
          <w:p w14:paraId="7DCEA7B3" w14:textId="77777777" w:rsidR="007F61A8" w:rsidRPr="007F61A8" w:rsidRDefault="007F61A8" w:rsidP="00C37C4F">
            <w:pPr>
              <w:spacing w:after="0" w:line="240" w:lineRule="auto"/>
              <w:ind w:left="0"/>
              <w:jc w:val="both"/>
              <w:rPr>
                <w:rFonts w:ascii="Times New Roman" w:eastAsia="Times New Roman" w:hAnsi="Times New Roman" w:cs="Times New Roman"/>
                <w:color w:val="auto"/>
                <w:lang w:val="es-ES" w:eastAsia="es-ES" w:bidi="ar-SA"/>
              </w:rPr>
              <w:pPrChange w:id="443" w:author="REBECA" w:date="2021-05-26T18:06:00Z">
                <w:pPr>
                  <w:spacing w:after="0" w:line="240" w:lineRule="auto"/>
                  <w:ind w:left="0"/>
                </w:pPr>
              </w:pPrChange>
            </w:pPr>
          </w:p>
        </w:tc>
        <w:tc>
          <w:tcPr>
            <w:tcW w:w="1513" w:type="dxa"/>
            <w:tcBorders>
              <w:top w:val="nil"/>
              <w:left w:val="nil"/>
              <w:bottom w:val="nil"/>
              <w:right w:val="nil"/>
            </w:tcBorders>
            <w:shd w:val="clear" w:color="auto" w:fill="auto"/>
            <w:noWrap/>
            <w:vAlign w:val="bottom"/>
            <w:hideMark/>
          </w:tcPr>
          <w:p w14:paraId="7C046D71" w14:textId="37F9A2C7" w:rsidR="007F61A8" w:rsidRPr="007F61A8" w:rsidRDefault="007F61A8" w:rsidP="00C37C4F">
            <w:pPr>
              <w:spacing w:after="0" w:line="240" w:lineRule="auto"/>
              <w:ind w:left="0"/>
              <w:jc w:val="both"/>
              <w:rPr>
                <w:rFonts w:ascii="Times New Roman" w:eastAsia="Times New Roman" w:hAnsi="Times New Roman" w:cs="Times New Roman"/>
                <w:color w:val="auto"/>
                <w:lang w:val="es-ES" w:eastAsia="es-ES" w:bidi="ar-SA"/>
              </w:rPr>
              <w:pPrChange w:id="444" w:author="REBECA" w:date="2021-05-26T18:06:00Z">
                <w:pPr>
                  <w:spacing w:after="0" w:line="240" w:lineRule="auto"/>
                  <w:ind w:left="0"/>
                </w:pPr>
              </w:pPrChange>
            </w:pPr>
          </w:p>
        </w:tc>
        <w:tc>
          <w:tcPr>
            <w:tcW w:w="1889" w:type="dxa"/>
            <w:tcBorders>
              <w:top w:val="single" w:sz="4" w:space="0" w:color="4472C4"/>
              <w:left w:val="single" w:sz="4" w:space="0" w:color="4472C4"/>
              <w:bottom w:val="nil"/>
              <w:right w:val="nil"/>
            </w:tcBorders>
            <w:shd w:val="clear" w:color="auto" w:fill="auto"/>
            <w:noWrap/>
            <w:vAlign w:val="bottom"/>
            <w:hideMark/>
          </w:tcPr>
          <w:p w14:paraId="50E78C26"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45" w:author="REBECA" w:date="2021-05-26T18:06:00Z">
                <w:pPr>
                  <w:spacing w:after="0" w:line="240" w:lineRule="auto"/>
                  <w:ind w:left="0"/>
                  <w:jc w:val="center"/>
                </w:pPr>
              </w:pPrChange>
            </w:pPr>
            <w:r w:rsidRPr="007F61A8">
              <w:rPr>
                <w:rFonts w:ascii="Calibri" w:eastAsia="Times New Roman" w:hAnsi="Calibri" w:cs="Calibri"/>
                <w:color w:val="000000"/>
                <w:sz w:val="22"/>
                <w:szCs w:val="22"/>
                <w:lang w:val="es-ES" w:eastAsia="es-ES" w:bidi="ar-SA"/>
              </w:rPr>
              <w:t>4</w:t>
            </w:r>
          </w:p>
        </w:tc>
        <w:tc>
          <w:tcPr>
            <w:tcW w:w="1964" w:type="dxa"/>
            <w:tcBorders>
              <w:top w:val="single" w:sz="4" w:space="0" w:color="4472C4"/>
              <w:left w:val="nil"/>
              <w:bottom w:val="nil"/>
              <w:right w:val="single" w:sz="4" w:space="0" w:color="4472C4"/>
            </w:tcBorders>
            <w:shd w:val="clear" w:color="auto" w:fill="auto"/>
            <w:noWrap/>
            <w:vAlign w:val="bottom"/>
            <w:hideMark/>
          </w:tcPr>
          <w:p w14:paraId="5DF870A2"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46" w:author="REBECA" w:date="2021-05-26T18:06:00Z">
                <w:pPr>
                  <w:spacing w:after="0" w:line="240" w:lineRule="auto"/>
                  <w:ind w:left="0"/>
                </w:pPr>
              </w:pPrChange>
            </w:pPr>
            <w:r w:rsidRPr="007F61A8">
              <w:rPr>
                <w:rFonts w:ascii="Calibri" w:eastAsia="Times New Roman" w:hAnsi="Calibri" w:cs="Calibri"/>
                <w:color w:val="000000"/>
                <w:sz w:val="22"/>
                <w:szCs w:val="22"/>
                <w:lang w:val="es-ES" w:eastAsia="es-ES" w:bidi="ar-SA"/>
              </w:rPr>
              <w:t xml:space="preserve">          1.000,00 € </w:t>
            </w:r>
          </w:p>
        </w:tc>
      </w:tr>
      <w:tr w:rsidR="007F61A8" w:rsidRPr="007F61A8" w14:paraId="146C119B" w14:textId="77777777" w:rsidTr="007F61A8">
        <w:trPr>
          <w:trHeight w:val="228"/>
        </w:trPr>
        <w:tc>
          <w:tcPr>
            <w:tcW w:w="1513" w:type="dxa"/>
            <w:tcBorders>
              <w:top w:val="nil"/>
              <w:left w:val="nil"/>
              <w:bottom w:val="nil"/>
              <w:right w:val="nil"/>
            </w:tcBorders>
            <w:shd w:val="clear" w:color="4472C4" w:fill="4472C4"/>
            <w:noWrap/>
            <w:vAlign w:val="bottom"/>
            <w:hideMark/>
          </w:tcPr>
          <w:p w14:paraId="407F614E" w14:textId="77777777" w:rsidR="007F61A8" w:rsidRPr="007F61A8" w:rsidRDefault="007F61A8" w:rsidP="00C37C4F">
            <w:pPr>
              <w:spacing w:after="0" w:line="240" w:lineRule="auto"/>
              <w:ind w:left="0"/>
              <w:jc w:val="both"/>
              <w:rPr>
                <w:rFonts w:ascii="Calibri" w:eastAsia="Times New Roman" w:hAnsi="Calibri" w:cs="Calibri"/>
                <w:b/>
                <w:bCs/>
                <w:color w:val="FFFFFF"/>
                <w:sz w:val="22"/>
                <w:szCs w:val="22"/>
                <w:lang w:val="es-ES" w:eastAsia="es-ES" w:bidi="ar-SA"/>
              </w:rPr>
              <w:pPrChange w:id="447" w:author="REBECA" w:date="2021-05-26T18:06:00Z">
                <w:pPr>
                  <w:spacing w:after="0" w:line="240" w:lineRule="auto"/>
                  <w:ind w:left="0"/>
                  <w:jc w:val="center"/>
                </w:pPr>
              </w:pPrChange>
            </w:pPr>
            <w:r w:rsidRPr="007F61A8">
              <w:rPr>
                <w:rFonts w:ascii="Calibri" w:eastAsia="Times New Roman" w:hAnsi="Calibri" w:cs="Calibri"/>
                <w:b/>
                <w:bCs/>
                <w:color w:val="FFFFFF"/>
                <w:sz w:val="22"/>
                <w:szCs w:val="22"/>
                <w:lang w:val="es-ES" w:eastAsia="es-ES" w:bidi="ar-SA"/>
              </w:rPr>
              <w:t>Cn</w:t>
            </w:r>
          </w:p>
        </w:tc>
        <w:tc>
          <w:tcPr>
            <w:tcW w:w="1613" w:type="dxa"/>
            <w:tcBorders>
              <w:top w:val="nil"/>
              <w:left w:val="nil"/>
              <w:bottom w:val="nil"/>
              <w:right w:val="nil"/>
            </w:tcBorders>
            <w:shd w:val="clear" w:color="auto" w:fill="auto"/>
            <w:noWrap/>
            <w:vAlign w:val="bottom"/>
            <w:hideMark/>
          </w:tcPr>
          <w:p w14:paraId="71C4C227"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48" w:author="REBECA" w:date="2021-05-26T18:06:00Z">
                <w:pPr>
                  <w:spacing w:after="0" w:line="240" w:lineRule="auto"/>
                  <w:ind w:left="0"/>
                </w:pPr>
              </w:pPrChange>
            </w:pPr>
            <w:r w:rsidRPr="007F61A8">
              <w:rPr>
                <w:rFonts w:ascii="Calibri" w:eastAsia="Times New Roman" w:hAnsi="Calibri" w:cs="Calibri"/>
                <w:color w:val="000000"/>
                <w:sz w:val="22"/>
                <w:szCs w:val="22"/>
                <w:lang w:val="es-ES" w:eastAsia="es-ES" w:bidi="ar-SA"/>
              </w:rPr>
              <w:t xml:space="preserve">  14.000,00 € </w:t>
            </w:r>
          </w:p>
        </w:tc>
        <w:tc>
          <w:tcPr>
            <w:tcW w:w="1513" w:type="dxa"/>
            <w:tcBorders>
              <w:top w:val="nil"/>
              <w:left w:val="nil"/>
              <w:bottom w:val="nil"/>
              <w:right w:val="nil"/>
            </w:tcBorders>
            <w:shd w:val="clear" w:color="auto" w:fill="auto"/>
            <w:noWrap/>
            <w:vAlign w:val="bottom"/>
            <w:hideMark/>
          </w:tcPr>
          <w:p w14:paraId="245943B0" w14:textId="77777777" w:rsidR="007F61A8" w:rsidRPr="007F61A8" w:rsidRDefault="007F61A8" w:rsidP="00C37C4F">
            <w:pPr>
              <w:spacing w:after="0" w:line="240" w:lineRule="auto"/>
              <w:ind w:left="0"/>
              <w:jc w:val="both"/>
              <w:rPr>
                <w:rFonts w:ascii="Calibri" w:eastAsia="Times New Roman" w:hAnsi="Calibri" w:cs="Calibri"/>
                <w:color w:val="000000"/>
                <w:sz w:val="22"/>
                <w:szCs w:val="22"/>
                <w:lang w:val="es-ES" w:eastAsia="es-ES" w:bidi="ar-SA"/>
              </w:rPr>
              <w:pPrChange w:id="449" w:author="REBECA" w:date="2021-05-26T18:06:00Z">
                <w:pPr>
                  <w:spacing w:after="0" w:line="240" w:lineRule="auto"/>
                  <w:ind w:left="0"/>
                </w:pPr>
              </w:pPrChange>
            </w:pPr>
          </w:p>
        </w:tc>
        <w:tc>
          <w:tcPr>
            <w:tcW w:w="1889" w:type="dxa"/>
            <w:tcBorders>
              <w:top w:val="double" w:sz="6" w:space="0" w:color="4472C4"/>
              <w:left w:val="single" w:sz="4" w:space="0" w:color="4472C4"/>
              <w:bottom w:val="single" w:sz="4" w:space="0" w:color="4472C4"/>
              <w:right w:val="nil"/>
            </w:tcBorders>
            <w:shd w:val="clear" w:color="auto" w:fill="auto"/>
            <w:noWrap/>
            <w:vAlign w:val="bottom"/>
            <w:hideMark/>
          </w:tcPr>
          <w:p w14:paraId="0F86719C" w14:textId="77777777" w:rsidR="007F61A8" w:rsidRPr="007F61A8" w:rsidRDefault="007F61A8" w:rsidP="00C37C4F">
            <w:pPr>
              <w:spacing w:after="0" w:line="240" w:lineRule="auto"/>
              <w:ind w:left="0"/>
              <w:jc w:val="both"/>
              <w:rPr>
                <w:rFonts w:ascii="Calibri" w:eastAsia="Times New Roman" w:hAnsi="Calibri" w:cs="Calibri"/>
                <w:b/>
                <w:bCs/>
                <w:color w:val="000000"/>
                <w:sz w:val="22"/>
                <w:szCs w:val="22"/>
                <w:lang w:val="es-ES" w:eastAsia="es-ES" w:bidi="ar-SA"/>
              </w:rPr>
              <w:pPrChange w:id="450" w:author="REBECA" w:date="2021-05-26T18:06:00Z">
                <w:pPr>
                  <w:spacing w:after="0" w:line="240" w:lineRule="auto"/>
                  <w:ind w:left="0"/>
                </w:pPr>
              </w:pPrChange>
            </w:pPr>
            <w:r w:rsidRPr="007F61A8">
              <w:rPr>
                <w:rFonts w:ascii="Calibri" w:eastAsia="Times New Roman" w:hAnsi="Calibri" w:cs="Calibri"/>
                <w:b/>
                <w:bCs/>
                <w:color w:val="000000"/>
                <w:sz w:val="22"/>
                <w:szCs w:val="22"/>
                <w:lang w:val="es-ES" w:eastAsia="es-ES" w:bidi="ar-SA"/>
              </w:rPr>
              <w:t>Total</w:t>
            </w:r>
          </w:p>
        </w:tc>
        <w:tc>
          <w:tcPr>
            <w:tcW w:w="1964" w:type="dxa"/>
            <w:tcBorders>
              <w:top w:val="double" w:sz="6" w:space="0" w:color="4472C4"/>
              <w:left w:val="nil"/>
              <w:bottom w:val="single" w:sz="4" w:space="0" w:color="4472C4"/>
              <w:right w:val="single" w:sz="4" w:space="0" w:color="4472C4"/>
            </w:tcBorders>
            <w:shd w:val="clear" w:color="auto" w:fill="auto"/>
            <w:noWrap/>
            <w:vAlign w:val="bottom"/>
            <w:hideMark/>
          </w:tcPr>
          <w:p w14:paraId="33C129C4" w14:textId="77777777" w:rsidR="007F61A8" w:rsidRPr="007F61A8" w:rsidRDefault="007F61A8" w:rsidP="00C37C4F">
            <w:pPr>
              <w:spacing w:after="0" w:line="240" w:lineRule="auto"/>
              <w:ind w:left="0"/>
              <w:jc w:val="both"/>
              <w:rPr>
                <w:rFonts w:ascii="Calibri" w:eastAsia="Times New Roman" w:hAnsi="Calibri" w:cs="Calibri"/>
                <w:b/>
                <w:bCs/>
                <w:color w:val="000000"/>
                <w:sz w:val="22"/>
                <w:szCs w:val="22"/>
                <w:lang w:val="es-ES" w:eastAsia="es-ES" w:bidi="ar-SA"/>
              </w:rPr>
              <w:pPrChange w:id="451" w:author="REBECA" w:date="2021-05-26T18:06:00Z">
                <w:pPr>
                  <w:spacing w:after="0" w:line="240" w:lineRule="auto"/>
                  <w:ind w:left="0"/>
                </w:pPr>
              </w:pPrChange>
            </w:pPr>
            <w:r w:rsidRPr="007F61A8">
              <w:rPr>
                <w:rFonts w:ascii="Calibri" w:eastAsia="Times New Roman" w:hAnsi="Calibri" w:cs="Calibri"/>
                <w:b/>
                <w:bCs/>
                <w:color w:val="000000"/>
                <w:sz w:val="22"/>
                <w:szCs w:val="22"/>
                <w:lang w:val="es-ES" w:eastAsia="es-ES" w:bidi="ar-SA"/>
              </w:rPr>
              <w:t xml:space="preserve">          4.000,00 € </w:t>
            </w:r>
          </w:p>
        </w:tc>
      </w:tr>
    </w:tbl>
    <w:p w14:paraId="69360ACC" w14:textId="32E5B5DB" w:rsidR="00716F12" w:rsidRDefault="00716F12" w:rsidP="00C37C4F">
      <w:pPr>
        <w:ind w:left="0"/>
        <w:jc w:val="both"/>
        <w:rPr>
          <w:rFonts w:ascii="Times New Roman" w:hAnsi="Times New Roman" w:cs="Times New Roman"/>
          <w:sz w:val="24"/>
          <w:szCs w:val="24"/>
          <w:lang w:val="es-ES"/>
        </w:rPr>
        <w:pPrChange w:id="452" w:author="REBECA" w:date="2021-05-26T18:06:00Z">
          <w:pPr>
            <w:ind w:left="0"/>
          </w:pPr>
        </w:pPrChange>
      </w:pPr>
    </w:p>
    <w:p w14:paraId="72F7B8A2" w14:textId="11FA2840" w:rsidR="007F61A8" w:rsidRDefault="00716F12" w:rsidP="00C37C4F">
      <w:pPr>
        <w:ind w:left="0"/>
        <w:jc w:val="both"/>
        <w:rPr>
          <w:rFonts w:ascii="Times New Roman" w:hAnsi="Times New Roman" w:cs="Times New Roman"/>
          <w:sz w:val="24"/>
          <w:szCs w:val="24"/>
          <w:lang w:val="es-ES"/>
        </w:rPr>
        <w:pPrChange w:id="453" w:author="REBECA" w:date="2021-05-26T18:06:00Z">
          <w:pPr>
            <w:ind w:left="0"/>
          </w:pPr>
        </w:pPrChange>
      </w:pPr>
      <w:r>
        <w:rPr>
          <w:rFonts w:ascii="Times New Roman" w:hAnsi="Times New Roman" w:cs="Times New Roman"/>
          <w:sz w:val="24"/>
          <w:szCs w:val="24"/>
          <w:lang w:val="es-ES"/>
        </w:rPr>
        <w:t>Siendo la fórmula empleada C0*(1+i*4) para calcular el capital final, y para calcular los intereses anuales C0*i, sumando posteriormente los cuatro años para obtener los intereses totales.</w:t>
      </w:r>
    </w:p>
    <w:p w14:paraId="16C8E4A6" w14:textId="50D76276" w:rsidR="00716F12" w:rsidRDefault="005769ED" w:rsidP="00C37C4F">
      <w:pPr>
        <w:ind w:left="0"/>
        <w:jc w:val="both"/>
        <w:rPr>
          <w:ins w:id="454" w:author="REBECA" w:date="2021-05-26T19:32:00Z"/>
          <w:rFonts w:ascii="Times New Roman" w:hAnsi="Times New Roman" w:cs="Times New Roman"/>
          <w:sz w:val="24"/>
          <w:szCs w:val="24"/>
          <w:lang w:val="es-ES"/>
        </w:rPr>
      </w:pPr>
      <w:r>
        <w:rPr>
          <w:noProof/>
        </w:rPr>
        <w:drawing>
          <wp:anchor distT="0" distB="0" distL="114300" distR="114300" simplePos="0" relativeHeight="251712512" behindDoc="0" locked="0" layoutInCell="1" allowOverlap="1" wp14:anchorId="42AADB5D" wp14:editId="2F797E0C">
            <wp:simplePos x="0" y="0"/>
            <wp:positionH relativeFrom="column">
              <wp:posOffset>1074702</wp:posOffset>
            </wp:positionH>
            <wp:positionV relativeFrom="paragraph">
              <wp:posOffset>267468</wp:posOffset>
            </wp:positionV>
            <wp:extent cx="2938793" cy="1152156"/>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38793" cy="1152156"/>
                    </a:xfrm>
                    <a:prstGeom prst="rect">
                      <a:avLst/>
                    </a:prstGeom>
                  </pic:spPr>
                </pic:pic>
              </a:graphicData>
            </a:graphic>
            <wp14:sizeRelH relativeFrom="margin">
              <wp14:pctWidth>0</wp14:pctWidth>
            </wp14:sizeRelH>
            <wp14:sizeRelV relativeFrom="margin">
              <wp14:pctHeight>0</wp14:pctHeight>
            </wp14:sizeRelV>
          </wp:anchor>
        </w:drawing>
      </w:r>
      <w:del w:id="455" w:author="REBECA" w:date="2021-05-26T19:32:00Z">
        <w:r w:rsidR="00716F12" w:rsidDel="005769ED">
          <w:rPr>
            <w:rFonts w:ascii="Times New Roman" w:hAnsi="Times New Roman" w:cs="Times New Roman"/>
            <w:sz w:val="24"/>
            <w:szCs w:val="24"/>
            <w:lang w:val="es-ES"/>
          </w:rPr>
          <w:delText>Si esto mismo quisiéramos hacerlo en Python entonces debemos escribir el siguiente código, que al ejecutarlo nos mostrará el mismo resultado.</w:delText>
        </w:r>
      </w:del>
      <w:ins w:id="456" w:author="REBECA" w:date="2021-05-26T19:32:00Z">
        <w:r>
          <w:rPr>
            <w:rFonts w:ascii="Times New Roman" w:hAnsi="Times New Roman" w:cs="Times New Roman"/>
            <w:sz w:val="24"/>
            <w:szCs w:val="24"/>
            <w:lang w:val="es-ES"/>
          </w:rPr>
          <w:t>Vamos a ver la misma operación realizada en Python:</w:t>
        </w:r>
      </w:ins>
    </w:p>
    <w:p w14:paraId="2B3167FB" w14:textId="3B4B3FB2" w:rsidR="005769ED" w:rsidRDefault="005769ED" w:rsidP="00C37C4F">
      <w:pPr>
        <w:ind w:left="0"/>
        <w:jc w:val="both"/>
        <w:rPr>
          <w:rFonts w:ascii="Times New Roman" w:hAnsi="Times New Roman" w:cs="Times New Roman"/>
          <w:sz w:val="24"/>
          <w:szCs w:val="24"/>
          <w:lang w:val="es-ES"/>
        </w:rPr>
        <w:pPrChange w:id="457" w:author="REBECA" w:date="2021-05-26T18:06:00Z">
          <w:pPr>
            <w:ind w:left="0"/>
          </w:pPr>
        </w:pPrChange>
      </w:pPr>
    </w:p>
    <w:p w14:paraId="7CE9AFBC" w14:textId="5B94B4B4" w:rsidR="00716F12" w:rsidRDefault="00716F12" w:rsidP="00C37C4F">
      <w:pPr>
        <w:ind w:left="0"/>
        <w:jc w:val="both"/>
        <w:rPr>
          <w:rFonts w:ascii="Times New Roman" w:hAnsi="Times New Roman" w:cs="Times New Roman"/>
          <w:sz w:val="24"/>
          <w:szCs w:val="24"/>
          <w:lang w:val="es-ES"/>
        </w:rPr>
        <w:pPrChange w:id="458" w:author="REBECA" w:date="2021-05-26T18:06:00Z">
          <w:pPr>
            <w:ind w:left="0"/>
          </w:pPr>
        </w:pPrChange>
      </w:pPr>
    </w:p>
    <w:p w14:paraId="25259B7A" w14:textId="0BD8F351" w:rsidR="0067276C" w:rsidRDefault="008C5875" w:rsidP="00C37C4F">
      <w:pPr>
        <w:ind w:left="0"/>
        <w:jc w:val="both"/>
        <w:rPr>
          <w:rFonts w:ascii="Times New Roman" w:hAnsi="Times New Roman" w:cs="Times New Roman"/>
          <w:sz w:val="24"/>
          <w:szCs w:val="24"/>
          <w:lang w:val="es-ES"/>
        </w:rPr>
        <w:pPrChange w:id="459" w:author="REBECA" w:date="2021-05-26T18:06:00Z">
          <w:pPr>
            <w:ind w:left="0"/>
          </w:pPr>
        </w:pPrChange>
      </w:pPr>
      <w:r>
        <w:rPr>
          <w:rFonts w:ascii="Times New Roman" w:hAnsi="Times New Roman" w:cs="Times New Roman"/>
          <w:sz w:val="24"/>
          <w:szCs w:val="24"/>
          <w:lang w:val="es-ES"/>
        </w:rPr>
        <w:lastRenderedPageBreak/>
        <w:t xml:space="preserve">Pero vayamos un paso más allá. ¿Por qué no crear una función que realice las operaciones necesarias para calcular el valor final de una operación </w:t>
      </w:r>
      <w:r w:rsidR="0067276C">
        <w:rPr>
          <w:rFonts w:ascii="Times New Roman" w:hAnsi="Times New Roman" w:cs="Times New Roman"/>
          <w:sz w:val="24"/>
          <w:szCs w:val="24"/>
          <w:lang w:val="es-ES"/>
        </w:rPr>
        <w:t>empleando la fórmula de</w:t>
      </w:r>
      <w:ins w:id="460" w:author="REBECA" w:date="2021-05-24T22:39:00Z">
        <w:r w:rsidR="00A755F1">
          <w:rPr>
            <w:rFonts w:ascii="Times New Roman" w:hAnsi="Times New Roman" w:cs="Times New Roman"/>
            <w:sz w:val="24"/>
            <w:szCs w:val="24"/>
            <w:lang w:val="es-ES"/>
          </w:rPr>
          <w:t xml:space="preserve"> la </w:t>
        </w:r>
      </w:ins>
      <w:del w:id="461" w:author="REBECA" w:date="2021-05-24T22:39:00Z">
        <w:r w:rsidR="0067276C" w:rsidDel="00A755F1">
          <w:rPr>
            <w:rFonts w:ascii="Times New Roman" w:hAnsi="Times New Roman" w:cs="Times New Roman"/>
            <w:sz w:val="24"/>
            <w:szCs w:val="24"/>
            <w:lang w:val="es-ES"/>
          </w:rPr>
          <w:delText xml:space="preserve">l </w:delText>
        </w:r>
      </w:del>
      <w:r w:rsidR="0067276C">
        <w:rPr>
          <w:rFonts w:ascii="Times New Roman" w:hAnsi="Times New Roman" w:cs="Times New Roman"/>
          <w:sz w:val="24"/>
          <w:szCs w:val="24"/>
          <w:lang w:val="es-ES"/>
        </w:rPr>
        <w:t>capital</w:t>
      </w:r>
      <w:ins w:id="462" w:author="REBECA" w:date="2021-05-24T22:39:00Z">
        <w:r w:rsidR="00A755F1">
          <w:rPr>
            <w:rFonts w:ascii="Times New Roman" w:hAnsi="Times New Roman" w:cs="Times New Roman"/>
            <w:sz w:val="24"/>
            <w:szCs w:val="24"/>
            <w:lang w:val="es-ES"/>
          </w:rPr>
          <w:t>ización</w:t>
        </w:r>
      </w:ins>
      <w:r w:rsidR="0067276C">
        <w:rPr>
          <w:rFonts w:ascii="Times New Roman" w:hAnsi="Times New Roman" w:cs="Times New Roman"/>
          <w:sz w:val="24"/>
          <w:szCs w:val="24"/>
          <w:lang w:val="es-ES"/>
        </w:rPr>
        <w:t xml:space="preserve"> simple?</w:t>
      </w:r>
    </w:p>
    <w:p w14:paraId="5EA00CBA" w14:textId="2BF8C00E" w:rsidR="00716F12" w:rsidRDefault="0067276C" w:rsidP="00C37C4F">
      <w:pPr>
        <w:ind w:left="0"/>
        <w:jc w:val="both"/>
        <w:rPr>
          <w:rFonts w:ascii="Times New Roman" w:hAnsi="Times New Roman" w:cs="Times New Roman"/>
          <w:sz w:val="24"/>
          <w:szCs w:val="24"/>
          <w:lang w:val="es-ES"/>
        </w:rPr>
        <w:pPrChange w:id="463" w:author="REBECA" w:date="2021-05-26T18:06:00Z">
          <w:pPr>
            <w:ind w:left="0"/>
          </w:pPr>
        </w:pPrChange>
      </w:pPr>
      <w:r>
        <w:rPr>
          <w:rFonts w:ascii="Times New Roman" w:hAnsi="Times New Roman" w:cs="Times New Roman"/>
          <w:sz w:val="24"/>
          <w:szCs w:val="24"/>
          <w:lang w:val="es-ES"/>
        </w:rPr>
        <w:t>Para su elaboración, se plantean las distintas posibilidades que pueden existir a la hora de tener que realizar el cálculo. Sabemos, que para el uso de la fórmula de interés simple los factores tiempo y tipo de interés deben ser homogéneos, por lo que en primer lugar debemos solventar las posibles diferencias que puedan surgir en este sentido.</w:t>
      </w:r>
    </w:p>
    <w:p w14:paraId="00EC9C13" w14:textId="635E13ED" w:rsidR="0067276C" w:rsidRDefault="00982A05" w:rsidP="00C37C4F">
      <w:pPr>
        <w:ind w:left="0"/>
        <w:jc w:val="both"/>
        <w:rPr>
          <w:rFonts w:ascii="Times New Roman" w:hAnsi="Times New Roman" w:cs="Times New Roman"/>
          <w:sz w:val="24"/>
          <w:szCs w:val="24"/>
          <w:lang w:val="es-ES"/>
        </w:rPr>
        <w:pPrChange w:id="464" w:author="REBECA" w:date="2021-05-26T18:06:00Z">
          <w:pPr>
            <w:ind w:left="0"/>
          </w:pPr>
        </w:pPrChange>
      </w:pPr>
      <w:r>
        <w:rPr>
          <w:rFonts w:ascii="Times New Roman" w:hAnsi="Times New Roman" w:cs="Times New Roman"/>
          <w:sz w:val="24"/>
          <w:szCs w:val="24"/>
          <w:lang w:val="es-ES"/>
        </w:rPr>
        <w:t>El objetivo es determinar la frecuencia de los periodos, así como los periodos en sí, por ello se solicita al usuario dos entradas relacionadas. En la primera, solicitamos el tipo de periodo, que establece la posibilidad de obtener los rendimientos de forma mensual, trimestral, semestral o anual</w:t>
      </w:r>
      <w:r w:rsidR="00C703CB">
        <w:rPr>
          <w:rFonts w:ascii="Times New Roman" w:hAnsi="Times New Roman" w:cs="Times New Roman"/>
          <w:sz w:val="24"/>
          <w:szCs w:val="24"/>
          <w:lang w:val="es-ES"/>
        </w:rPr>
        <w:t xml:space="preserve">. </w:t>
      </w:r>
    </w:p>
    <w:p w14:paraId="7F8D04B7" w14:textId="2B2F56FF" w:rsidR="00982A05" w:rsidRDefault="00982A05" w:rsidP="005769ED">
      <w:pPr>
        <w:ind w:left="0"/>
        <w:jc w:val="center"/>
        <w:rPr>
          <w:rFonts w:ascii="Times New Roman" w:hAnsi="Times New Roman" w:cs="Times New Roman"/>
          <w:sz w:val="24"/>
          <w:szCs w:val="24"/>
          <w:lang w:val="es-ES"/>
        </w:rPr>
        <w:pPrChange w:id="465" w:author="REBECA" w:date="2021-05-26T19:33:00Z">
          <w:pPr>
            <w:ind w:left="0"/>
          </w:pPr>
        </w:pPrChange>
      </w:pPr>
      <w:r>
        <w:rPr>
          <w:noProof/>
        </w:rPr>
        <w:drawing>
          <wp:inline distT="0" distB="0" distL="0" distR="0" wp14:anchorId="2E9E4C31" wp14:editId="09DDBAE9">
            <wp:extent cx="3125164" cy="80664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705" cy="819693"/>
                    </a:xfrm>
                    <a:prstGeom prst="rect">
                      <a:avLst/>
                    </a:prstGeom>
                  </pic:spPr>
                </pic:pic>
              </a:graphicData>
            </a:graphic>
          </wp:inline>
        </w:drawing>
      </w:r>
    </w:p>
    <w:p w14:paraId="52293DB1" w14:textId="19FD240F" w:rsidR="00C703CB" w:rsidRDefault="00C703CB" w:rsidP="00C37C4F">
      <w:pPr>
        <w:ind w:left="0"/>
        <w:jc w:val="both"/>
        <w:rPr>
          <w:rFonts w:ascii="Times New Roman" w:hAnsi="Times New Roman" w:cs="Times New Roman"/>
          <w:sz w:val="24"/>
          <w:szCs w:val="24"/>
          <w:lang w:val="es-ES"/>
        </w:rPr>
        <w:pPrChange w:id="466" w:author="REBECA" w:date="2021-05-26T18:06:00Z">
          <w:pPr>
            <w:ind w:left="0"/>
          </w:pPr>
        </w:pPrChange>
      </w:pPr>
      <w:r>
        <w:rPr>
          <w:rFonts w:ascii="Times New Roman" w:hAnsi="Times New Roman" w:cs="Times New Roman"/>
          <w:sz w:val="24"/>
          <w:szCs w:val="24"/>
          <w:lang w:val="es-ES"/>
        </w:rPr>
        <w:t xml:space="preserve">Después, solicitamos el tipo de interés de la operación expresado en tanto </w:t>
      </w:r>
      <w:del w:id="467" w:author="REBECA" w:date="2021-05-24T22:39:00Z">
        <w:r w:rsidDel="00A755F1">
          <w:rPr>
            <w:rFonts w:ascii="Times New Roman" w:hAnsi="Times New Roman" w:cs="Times New Roman"/>
            <w:sz w:val="24"/>
            <w:szCs w:val="24"/>
            <w:lang w:val="es-ES"/>
          </w:rPr>
          <w:delText xml:space="preserve">en </w:delText>
        </w:r>
      </w:del>
      <w:r>
        <w:rPr>
          <w:rFonts w:ascii="Times New Roman" w:hAnsi="Times New Roman" w:cs="Times New Roman"/>
          <w:sz w:val="24"/>
          <w:szCs w:val="24"/>
          <w:lang w:val="es-ES"/>
        </w:rPr>
        <w:t>Nominal anual, para poder calcular el equivalente en función de la frecuencia.</w:t>
      </w:r>
    </w:p>
    <w:p w14:paraId="1F5D07FA" w14:textId="68B14D2A" w:rsidR="00C703CB" w:rsidRDefault="00C703CB" w:rsidP="00C37C4F">
      <w:pPr>
        <w:ind w:left="0"/>
        <w:jc w:val="both"/>
        <w:rPr>
          <w:rFonts w:ascii="Times New Roman" w:hAnsi="Times New Roman" w:cs="Times New Roman"/>
          <w:sz w:val="24"/>
          <w:szCs w:val="24"/>
          <w:lang w:val="es-ES"/>
        </w:rPr>
        <w:pPrChange w:id="468" w:author="REBECA" w:date="2021-05-26T18:06:00Z">
          <w:pPr>
            <w:ind w:left="0"/>
          </w:pPr>
        </w:pPrChange>
      </w:pPr>
      <w:r>
        <w:rPr>
          <w:rFonts w:ascii="Times New Roman" w:hAnsi="Times New Roman" w:cs="Times New Roman"/>
          <w:sz w:val="24"/>
          <w:szCs w:val="24"/>
          <w:lang w:val="es-ES"/>
        </w:rPr>
        <w:t>Sabremos</w:t>
      </w:r>
      <w:del w:id="469" w:author="REBECA" w:date="2021-05-26T19:33:00Z">
        <w:r w:rsidDel="005769ED">
          <w:rPr>
            <w:rFonts w:ascii="Times New Roman" w:hAnsi="Times New Roman" w:cs="Times New Roman"/>
            <w:sz w:val="24"/>
            <w:szCs w:val="24"/>
            <w:lang w:val="es-ES"/>
          </w:rPr>
          <w:delText>,</w:delText>
        </w:r>
      </w:del>
      <w:r>
        <w:rPr>
          <w:rFonts w:ascii="Times New Roman" w:hAnsi="Times New Roman" w:cs="Times New Roman"/>
          <w:sz w:val="24"/>
          <w:szCs w:val="24"/>
          <w:lang w:val="es-ES"/>
        </w:rPr>
        <w:t xml:space="preserve"> </w:t>
      </w:r>
      <w:del w:id="470" w:author="REBECA" w:date="2021-05-26T19:33:00Z">
        <w:r w:rsidDel="005769ED">
          <w:rPr>
            <w:rFonts w:ascii="Times New Roman" w:hAnsi="Times New Roman" w:cs="Times New Roman"/>
            <w:sz w:val="24"/>
            <w:szCs w:val="24"/>
            <w:lang w:val="es-ES"/>
          </w:rPr>
          <w:delText>que</w:delText>
        </w:r>
      </w:del>
      <w:ins w:id="471" w:author="REBECA" w:date="2021-05-26T19:33:00Z">
        <w:r w:rsidR="005769ED">
          <w:rPr>
            <w:rFonts w:ascii="Times New Roman" w:hAnsi="Times New Roman" w:cs="Times New Roman"/>
            <w:sz w:val="24"/>
            <w:szCs w:val="24"/>
            <w:lang w:val="es-ES"/>
          </w:rPr>
          <w:t>que,</w:t>
        </w:r>
      </w:ins>
      <w:r>
        <w:rPr>
          <w:rFonts w:ascii="Times New Roman" w:hAnsi="Times New Roman" w:cs="Times New Roman"/>
          <w:sz w:val="24"/>
          <w:szCs w:val="24"/>
          <w:lang w:val="es-ES"/>
        </w:rPr>
        <w:t xml:space="preserve"> si hemos expresado una frecuencia mensual,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m</m:t>
            </m:r>
          </m:sub>
        </m:sSub>
      </m:oMath>
      <w:r>
        <w:rPr>
          <w:rFonts w:ascii="Times New Roman" w:hAnsi="Times New Roman" w:cs="Times New Roman"/>
          <w:sz w:val="24"/>
          <w:szCs w:val="24"/>
          <w:lang w:val="es-ES"/>
        </w:rPr>
        <w:t xml:space="preserve"> será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12</m:t>
            </m:r>
          </m:sub>
        </m:sSub>
      </m:oMath>
      <w:r>
        <w:rPr>
          <w:rFonts w:ascii="Times New Roman" w:hAnsi="Times New Roman" w:cs="Times New Roman"/>
          <w:sz w:val="24"/>
          <w:szCs w:val="24"/>
          <w:lang w:val="es-ES"/>
        </w:rPr>
        <w:t xml:space="preserve">; si la frecuencia es trimestral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m</m:t>
            </m:r>
          </m:sub>
        </m:sSub>
      </m:oMath>
      <w:r>
        <w:rPr>
          <w:rFonts w:ascii="Times New Roman" w:hAnsi="Times New Roman" w:cs="Times New Roman"/>
          <w:sz w:val="24"/>
          <w:szCs w:val="24"/>
          <w:lang w:val="es-ES"/>
        </w:rPr>
        <w:t xml:space="preserve"> será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4</m:t>
            </m:r>
          </m:sub>
        </m:sSub>
      </m:oMath>
      <w:r>
        <w:rPr>
          <w:rFonts w:ascii="Times New Roman" w:hAnsi="Times New Roman" w:cs="Times New Roman"/>
          <w:sz w:val="24"/>
          <w:szCs w:val="24"/>
          <w:lang w:val="es-ES"/>
        </w:rPr>
        <w:t xml:space="preserve">; para una frecuencia semestral estaremos ante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2</m:t>
            </m:r>
          </m:sub>
        </m:sSub>
      </m:oMath>
      <w:r>
        <w:rPr>
          <w:rFonts w:ascii="Times New Roman" w:hAnsi="Times New Roman" w:cs="Times New Roman"/>
          <w:sz w:val="24"/>
          <w:szCs w:val="24"/>
          <w:lang w:val="es-ES"/>
        </w:rPr>
        <w:t>, de manera que podemos reinterpretar la fórmula de interés simple:</w:t>
      </w:r>
    </w:p>
    <w:p w14:paraId="322737F7" w14:textId="36EB57BD" w:rsidR="00C703CB" w:rsidRPr="005769ED" w:rsidRDefault="00D66A96" w:rsidP="00C37C4F">
      <w:pPr>
        <w:ind w:left="0"/>
        <w:jc w:val="both"/>
        <w:rPr>
          <w:rFonts w:ascii="Times New Roman" w:hAnsi="Times New Roman" w:cs="Times New Roman"/>
          <w:lang w:val="es-ES"/>
          <w:rPrChange w:id="472" w:author="REBECA" w:date="2021-05-26T19:33:00Z">
            <w:rPr>
              <w:rFonts w:ascii="Times New Roman" w:hAnsi="Times New Roman" w:cs="Times New Roman"/>
              <w:sz w:val="24"/>
              <w:szCs w:val="24"/>
              <w:lang w:val="es-ES"/>
            </w:rPr>
          </w:rPrChange>
        </w:rPr>
        <w:pPrChange w:id="473" w:author="REBECA" w:date="2021-05-26T18:06:00Z">
          <w:pPr>
            <w:ind w:left="0"/>
          </w:pPr>
        </w:pPrChange>
      </w:pPr>
      <m:oMathPara>
        <m:oMath>
          <m:sSub>
            <m:sSubPr>
              <m:ctrlPr>
                <w:rPr>
                  <w:rFonts w:ascii="Cambria Math" w:hAnsi="Cambria Math" w:cs="Times New Roman"/>
                  <w:i/>
                  <w:lang w:val="es-ES"/>
                  <w:rPrChange w:id="474" w:author="REBECA" w:date="2021-05-26T19:33:00Z">
                    <w:rPr>
                      <w:rFonts w:ascii="Cambria Math" w:hAnsi="Cambria Math" w:cs="Times New Roman"/>
                      <w:i/>
                      <w:sz w:val="24"/>
                      <w:szCs w:val="24"/>
                      <w:lang w:val="es-ES"/>
                    </w:rPr>
                  </w:rPrChange>
                </w:rPr>
              </m:ctrlPr>
            </m:sSubPr>
            <m:e>
              <m:r>
                <w:rPr>
                  <w:rFonts w:ascii="Cambria Math" w:hAnsi="Cambria Math" w:cs="Times New Roman"/>
                  <w:lang w:val="es-ES"/>
                  <w:rPrChange w:id="475" w:author="REBECA" w:date="2021-05-26T19:33:00Z">
                    <w:rPr>
                      <w:rFonts w:ascii="Cambria Math" w:hAnsi="Cambria Math" w:cs="Times New Roman"/>
                      <w:sz w:val="24"/>
                      <w:szCs w:val="24"/>
                      <w:lang w:val="es-ES"/>
                    </w:rPr>
                  </w:rPrChange>
                </w:rPr>
                <m:t>C</m:t>
              </m:r>
            </m:e>
            <m:sub>
              <m:r>
                <w:rPr>
                  <w:rFonts w:ascii="Cambria Math" w:hAnsi="Cambria Math" w:cs="Times New Roman"/>
                  <w:lang w:val="es-ES"/>
                  <w:rPrChange w:id="476" w:author="REBECA" w:date="2021-05-26T19:33:00Z">
                    <w:rPr>
                      <w:rFonts w:ascii="Cambria Math" w:hAnsi="Cambria Math" w:cs="Times New Roman"/>
                      <w:sz w:val="24"/>
                      <w:szCs w:val="24"/>
                      <w:lang w:val="es-ES"/>
                    </w:rPr>
                  </w:rPrChange>
                </w:rPr>
                <m:t>n</m:t>
              </m:r>
            </m:sub>
          </m:sSub>
          <m:r>
            <w:rPr>
              <w:rFonts w:ascii="Cambria Math" w:hAnsi="Cambria Math" w:cs="Times New Roman"/>
              <w:lang w:val="es-ES"/>
              <w:rPrChange w:id="477" w:author="REBECA" w:date="2021-05-26T19:33:00Z">
                <w:rPr>
                  <w:rFonts w:ascii="Cambria Math" w:hAnsi="Cambria Math" w:cs="Times New Roman"/>
                  <w:sz w:val="24"/>
                  <w:szCs w:val="24"/>
                  <w:lang w:val="es-ES"/>
                </w:rPr>
              </w:rPrChange>
            </w:rPr>
            <m:t xml:space="preserve">= </m:t>
          </m:r>
          <m:sSub>
            <m:sSubPr>
              <m:ctrlPr>
                <w:rPr>
                  <w:rFonts w:ascii="Cambria Math" w:hAnsi="Cambria Math" w:cs="Times New Roman"/>
                  <w:i/>
                  <w:lang w:val="es-ES"/>
                  <w:rPrChange w:id="478" w:author="REBECA" w:date="2021-05-26T19:33:00Z">
                    <w:rPr>
                      <w:rFonts w:ascii="Cambria Math" w:hAnsi="Cambria Math" w:cs="Times New Roman"/>
                      <w:i/>
                      <w:sz w:val="24"/>
                      <w:szCs w:val="24"/>
                      <w:lang w:val="es-ES"/>
                    </w:rPr>
                  </w:rPrChange>
                </w:rPr>
              </m:ctrlPr>
            </m:sSubPr>
            <m:e>
              <m:r>
                <w:rPr>
                  <w:rFonts w:ascii="Cambria Math" w:hAnsi="Cambria Math" w:cs="Times New Roman"/>
                  <w:lang w:val="es-ES"/>
                  <w:rPrChange w:id="479" w:author="REBECA" w:date="2021-05-26T19:33:00Z">
                    <w:rPr>
                      <w:rFonts w:ascii="Cambria Math" w:hAnsi="Cambria Math" w:cs="Times New Roman"/>
                      <w:sz w:val="24"/>
                      <w:szCs w:val="24"/>
                      <w:lang w:val="es-ES"/>
                    </w:rPr>
                  </w:rPrChange>
                </w:rPr>
                <m:t>C</m:t>
              </m:r>
            </m:e>
            <m:sub>
              <m:r>
                <w:rPr>
                  <w:rFonts w:ascii="Cambria Math" w:hAnsi="Cambria Math" w:cs="Times New Roman"/>
                  <w:lang w:val="es-ES"/>
                  <w:rPrChange w:id="480" w:author="REBECA" w:date="2021-05-26T19:33:00Z">
                    <w:rPr>
                      <w:rFonts w:ascii="Cambria Math" w:hAnsi="Cambria Math" w:cs="Times New Roman"/>
                      <w:sz w:val="24"/>
                      <w:szCs w:val="24"/>
                      <w:lang w:val="es-ES"/>
                    </w:rPr>
                  </w:rPrChange>
                </w:rPr>
                <m:t>0</m:t>
              </m:r>
            </m:sub>
          </m:sSub>
          <m:r>
            <w:rPr>
              <w:rFonts w:ascii="Cambria Math" w:hAnsi="Cambria Math" w:cs="Times New Roman"/>
              <w:lang w:val="es-ES"/>
              <w:rPrChange w:id="481" w:author="REBECA" w:date="2021-05-26T19:33:00Z">
                <w:rPr>
                  <w:rFonts w:ascii="Cambria Math" w:hAnsi="Cambria Math" w:cs="Times New Roman"/>
                  <w:sz w:val="24"/>
                  <w:szCs w:val="24"/>
                  <w:lang w:val="es-ES"/>
                </w:rPr>
              </w:rPrChange>
            </w:rPr>
            <m:t>*( 1</m:t>
          </m:r>
          <m:r>
            <w:ins w:id="482" w:author="REBECA" w:date="2021-05-24T22:40:00Z">
              <w:rPr>
                <w:rFonts w:ascii="Cambria Math" w:hAnsi="Cambria Math" w:cs="Times New Roman"/>
                <w:lang w:val="es-ES"/>
                <w:rPrChange w:id="483" w:author="REBECA" w:date="2021-05-26T19:33:00Z">
                  <w:rPr>
                    <w:rFonts w:ascii="Cambria Math" w:hAnsi="Cambria Math" w:cs="Times New Roman"/>
                    <w:sz w:val="24"/>
                    <w:szCs w:val="24"/>
                    <w:lang w:val="es-ES"/>
                  </w:rPr>
                </w:rPrChange>
              </w:rPr>
              <m:t>+</m:t>
            </w:ins>
          </m:r>
          <m:r>
            <w:del w:id="484" w:author="REBECA" w:date="2021-05-24T22:40:00Z">
              <w:rPr>
                <w:rFonts w:ascii="Cambria Math" w:hAnsi="Cambria Math" w:cs="Times New Roman"/>
                <w:lang w:val="es-ES"/>
                <w:rPrChange w:id="485" w:author="REBECA" w:date="2021-05-26T19:33:00Z">
                  <w:rPr>
                    <w:rFonts w:ascii="Cambria Math" w:hAnsi="Cambria Math" w:cs="Times New Roman"/>
                    <w:sz w:val="24"/>
                    <w:szCs w:val="24"/>
                    <w:lang w:val="es-ES"/>
                  </w:rPr>
                </w:rPrChange>
              </w:rPr>
              <m:t>*</m:t>
            </w:del>
          </m:r>
          <m:r>
            <w:rPr>
              <w:rFonts w:ascii="Cambria Math" w:hAnsi="Cambria Math" w:cs="Times New Roman"/>
              <w:lang w:val="es-ES"/>
              <w:rPrChange w:id="486" w:author="REBECA" w:date="2021-05-26T19:33:00Z">
                <w:rPr>
                  <w:rFonts w:ascii="Cambria Math" w:hAnsi="Cambria Math" w:cs="Times New Roman"/>
                  <w:sz w:val="24"/>
                  <w:szCs w:val="24"/>
                  <w:lang w:val="es-ES"/>
                </w:rPr>
              </w:rPrChange>
            </w:rPr>
            <m:t>periodos*</m:t>
          </m:r>
          <m:f>
            <m:fPr>
              <m:ctrlPr>
                <w:rPr>
                  <w:rFonts w:ascii="Cambria Math" w:hAnsi="Cambria Math" w:cs="Times New Roman"/>
                  <w:i/>
                  <w:lang w:val="es-ES"/>
                  <w:rPrChange w:id="487" w:author="REBECA" w:date="2021-05-26T19:33:00Z">
                    <w:rPr>
                      <w:rFonts w:ascii="Cambria Math" w:hAnsi="Cambria Math" w:cs="Times New Roman"/>
                      <w:i/>
                      <w:sz w:val="24"/>
                      <w:szCs w:val="24"/>
                      <w:lang w:val="es-ES"/>
                    </w:rPr>
                  </w:rPrChange>
                </w:rPr>
              </m:ctrlPr>
            </m:fPr>
            <m:num>
              <m:r>
                <w:rPr>
                  <w:rFonts w:ascii="Cambria Math" w:hAnsi="Cambria Math" w:cs="Times New Roman"/>
                  <w:lang w:val="es-ES"/>
                  <w:rPrChange w:id="488" w:author="REBECA" w:date="2021-05-26T19:33:00Z">
                    <w:rPr>
                      <w:rFonts w:ascii="Cambria Math" w:hAnsi="Cambria Math" w:cs="Times New Roman"/>
                      <w:sz w:val="24"/>
                      <w:szCs w:val="24"/>
                      <w:lang w:val="es-ES"/>
                    </w:rPr>
                  </w:rPrChange>
                </w:rPr>
                <m:t>i</m:t>
              </m:r>
            </m:num>
            <m:den>
              <m:r>
                <w:rPr>
                  <w:rFonts w:ascii="Cambria Math" w:hAnsi="Cambria Math" w:cs="Times New Roman"/>
                  <w:lang w:val="es-ES"/>
                  <w:rPrChange w:id="489" w:author="REBECA" w:date="2021-05-26T19:33:00Z">
                    <w:rPr>
                      <w:rFonts w:ascii="Cambria Math" w:hAnsi="Cambria Math" w:cs="Times New Roman"/>
                      <w:sz w:val="24"/>
                      <w:szCs w:val="24"/>
                      <w:lang w:val="es-ES"/>
                    </w:rPr>
                  </w:rPrChange>
                </w:rPr>
                <m:t>frecuencia</m:t>
              </m:r>
            </m:den>
          </m:f>
          <m:r>
            <w:rPr>
              <w:rFonts w:ascii="Cambria Math" w:hAnsi="Cambria Math" w:cs="Times New Roman"/>
              <w:lang w:val="es-ES"/>
              <w:rPrChange w:id="490" w:author="REBECA" w:date="2021-05-26T19:33:00Z">
                <w:rPr>
                  <w:rFonts w:ascii="Cambria Math" w:hAnsi="Cambria Math" w:cs="Times New Roman"/>
                  <w:sz w:val="24"/>
                  <w:szCs w:val="24"/>
                  <w:lang w:val="es-ES"/>
                </w:rPr>
              </w:rPrChange>
            </w:rPr>
            <m:t>)</m:t>
          </m:r>
        </m:oMath>
      </m:oMathPara>
    </w:p>
    <w:p w14:paraId="24B218C0" w14:textId="54A6A90F" w:rsidR="00716F12" w:rsidRDefault="00C703CB" w:rsidP="00C37C4F">
      <w:pPr>
        <w:ind w:left="0"/>
        <w:jc w:val="both"/>
        <w:rPr>
          <w:rFonts w:ascii="Times New Roman" w:hAnsi="Times New Roman" w:cs="Times New Roman"/>
          <w:sz w:val="24"/>
          <w:szCs w:val="24"/>
          <w:lang w:val="es-ES"/>
        </w:rPr>
        <w:pPrChange w:id="491" w:author="REBECA" w:date="2021-05-26T18:06:00Z">
          <w:pPr>
            <w:ind w:left="0"/>
          </w:pPr>
        </w:pPrChange>
      </w:pPr>
      <w:r>
        <w:rPr>
          <w:rFonts w:ascii="Times New Roman" w:hAnsi="Times New Roman" w:cs="Times New Roman"/>
          <w:sz w:val="24"/>
          <w:szCs w:val="24"/>
          <w:lang w:val="es-ES"/>
        </w:rPr>
        <w:t>De esta manera obtenemos una fórmula genérica, que nos permite calcular cualquier capital final.</w:t>
      </w:r>
      <w:r w:rsidR="00175732">
        <w:rPr>
          <w:rFonts w:ascii="Times New Roman" w:hAnsi="Times New Roman" w:cs="Times New Roman"/>
          <w:sz w:val="24"/>
          <w:szCs w:val="24"/>
          <w:lang w:val="es-ES"/>
        </w:rPr>
        <w:t xml:space="preserve"> </w:t>
      </w:r>
      <w:r>
        <w:rPr>
          <w:rFonts w:ascii="Times New Roman" w:hAnsi="Times New Roman" w:cs="Times New Roman"/>
          <w:sz w:val="24"/>
          <w:szCs w:val="24"/>
          <w:lang w:val="es-ES"/>
        </w:rPr>
        <w:t>El código de la operación quedaría de la siguiente forma:</w:t>
      </w:r>
    </w:p>
    <w:p w14:paraId="4341310A" w14:textId="18B089FB" w:rsidR="00175732" w:rsidRDefault="00175732" w:rsidP="00C37C4F">
      <w:pPr>
        <w:ind w:left="0"/>
        <w:jc w:val="both"/>
        <w:rPr>
          <w:rFonts w:ascii="Times New Roman" w:hAnsi="Times New Roman" w:cs="Times New Roman"/>
          <w:sz w:val="24"/>
          <w:szCs w:val="24"/>
          <w:lang w:val="es-ES"/>
        </w:rPr>
        <w:pPrChange w:id="492" w:author="REBECA" w:date="2021-05-26T18:06:00Z">
          <w:pPr>
            <w:ind w:left="0"/>
          </w:pPr>
        </w:pPrChange>
      </w:pPr>
      <w:r>
        <w:rPr>
          <w:noProof/>
        </w:rPr>
        <w:drawing>
          <wp:anchor distT="0" distB="0" distL="114300" distR="114300" simplePos="0" relativeHeight="251703296" behindDoc="0" locked="0" layoutInCell="1" allowOverlap="1" wp14:anchorId="5E2FD34E" wp14:editId="095036F6">
            <wp:simplePos x="0" y="0"/>
            <wp:positionH relativeFrom="column">
              <wp:posOffset>140440</wp:posOffset>
            </wp:positionH>
            <wp:positionV relativeFrom="paragraph">
              <wp:posOffset>93611</wp:posOffset>
            </wp:positionV>
            <wp:extent cx="4935435" cy="3246699"/>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35435" cy="3246699"/>
                    </a:xfrm>
                    <a:prstGeom prst="rect">
                      <a:avLst/>
                    </a:prstGeom>
                  </pic:spPr>
                </pic:pic>
              </a:graphicData>
            </a:graphic>
            <wp14:sizeRelH relativeFrom="margin">
              <wp14:pctWidth>0</wp14:pctWidth>
            </wp14:sizeRelH>
            <wp14:sizeRelV relativeFrom="margin">
              <wp14:pctHeight>0</wp14:pctHeight>
            </wp14:sizeRelV>
          </wp:anchor>
        </w:drawing>
      </w:r>
    </w:p>
    <w:p w14:paraId="0CFC37BF" w14:textId="4027974F" w:rsidR="00175732" w:rsidRDefault="00175732" w:rsidP="00C37C4F">
      <w:pPr>
        <w:ind w:left="0"/>
        <w:jc w:val="both"/>
        <w:rPr>
          <w:rFonts w:ascii="Times New Roman" w:hAnsi="Times New Roman" w:cs="Times New Roman"/>
          <w:sz w:val="24"/>
          <w:szCs w:val="24"/>
          <w:lang w:val="es-ES"/>
        </w:rPr>
        <w:pPrChange w:id="493" w:author="REBECA" w:date="2021-05-26T18:06:00Z">
          <w:pPr>
            <w:ind w:left="0"/>
          </w:pPr>
        </w:pPrChange>
      </w:pPr>
    </w:p>
    <w:p w14:paraId="49E48206" w14:textId="4483E880" w:rsidR="00175732" w:rsidRDefault="00175732" w:rsidP="00C37C4F">
      <w:pPr>
        <w:ind w:left="0"/>
        <w:jc w:val="both"/>
        <w:rPr>
          <w:rFonts w:ascii="Times New Roman" w:hAnsi="Times New Roman" w:cs="Times New Roman"/>
          <w:sz w:val="24"/>
          <w:szCs w:val="24"/>
          <w:lang w:val="es-ES"/>
        </w:rPr>
        <w:pPrChange w:id="494" w:author="REBECA" w:date="2021-05-26T18:06:00Z">
          <w:pPr>
            <w:ind w:left="0"/>
          </w:pPr>
        </w:pPrChange>
      </w:pPr>
    </w:p>
    <w:p w14:paraId="137B4AA6" w14:textId="7BEB751A" w:rsidR="00175732" w:rsidRDefault="00175732" w:rsidP="00C37C4F">
      <w:pPr>
        <w:ind w:left="0"/>
        <w:jc w:val="both"/>
        <w:rPr>
          <w:rFonts w:ascii="Times New Roman" w:hAnsi="Times New Roman" w:cs="Times New Roman"/>
          <w:sz w:val="24"/>
          <w:szCs w:val="24"/>
          <w:lang w:val="es-ES"/>
        </w:rPr>
        <w:pPrChange w:id="495" w:author="REBECA" w:date="2021-05-26T18:06:00Z">
          <w:pPr>
            <w:ind w:left="0"/>
          </w:pPr>
        </w:pPrChange>
      </w:pPr>
    </w:p>
    <w:p w14:paraId="12F86C7F" w14:textId="5F66F5F6" w:rsidR="00175732" w:rsidRDefault="00175732" w:rsidP="00C37C4F">
      <w:pPr>
        <w:ind w:left="0"/>
        <w:jc w:val="both"/>
        <w:rPr>
          <w:rFonts w:ascii="Times New Roman" w:hAnsi="Times New Roman" w:cs="Times New Roman"/>
          <w:sz w:val="24"/>
          <w:szCs w:val="24"/>
          <w:lang w:val="es-ES"/>
        </w:rPr>
        <w:pPrChange w:id="496" w:author="REBECA" w:date="2021-05-26T18:06:00Z">
          <w:pPr>
            <w:ind w:left="0"/>
          </w:pPr>
        </w:pPrChange>
      </w:pPr>
    </w:p>
    <w:p w14:paraId="0BF6D68E" w14:textId="1791C68D" w:rsidR="00175732" w:rsidRDefault="00175732" w:rsidP="00C37C4F">
      <w:pPr>
        <w:ind w:left="0"/>
        <w:jc w:val="both"/>
        <w:rPr>
          <w:rFonts w:ascii="Times New Roman" w:hAnsi="Times New Roman" w:cs="Times New Roman"/>
          <w:sz w:val="24"/>
          <w:szCs w:val="24"/>
          <w:lang w:val="es-ES"/>
        </w:rPr>
        <w:pPrChange w:id="497" w:author="REBECA" w:date="2021-05-26T18:06:00Z">
          <w:pPr>
            <w:ind w:left="0"/>
          </w:pPr>
        </w:pPrChange>
      </w:pPr>
    </w:p>
    <w:p w14:paraId="4E7AD535" w14:textId="59521EC1" w:rsidR="00175732" w:rsidRDefault="00175732" w:rsidP="00C37C4F">
      <w:pPr>
        <w:ind w:left="0"/>
        <w:jc w:val="both"/>
        <w:rPr>
          <w:rFonts w:ascii="Times New Roman" w:hAnsi="Times New Roman" w:cs="Times New Roman"/>
          <w:sz w:val="24"/>
          <w:szCs w:val="24"/>
          <w:lang w:val="es-ES"/>
        </w:rPr>
        <w:pPrChange w:id="498" w:author="REBECA" w:date="2021-05-26T18:06:00Z">
          <w:pPr>
            <w:ind w:left="0"/>
          </w:pPr>
        </w:pPrChange>
      </w:pPr>
    </w:p>
    <w:p w14:paraId="3E72BD69" w14:textId="52D9432E" w:rsidR="00175732" w:rsidRDefault="00175732" w:rsidP="00C37C4F">
      <w:pPr>
        <w:ind w:left="0"/>
        <w:jc w:val="both"/>
        <w:rPr>
          <w:rFonts w:ascii="Times New Roman" w:hAnsi="Times New Roman" w:cs="Times New Roman"/>
          <w:sz w:val="24"/>
          <w:szCs w:val="24"/>
          <w:lang w:val="es-ES"/>
        </w:rPr>
        <w:pPrChange w:id="499" w:author="REBECA" w:date="2021-05-26T18:06:00Z">
          <w:pPr>
            <w:ind w:left="0"/>
          </w:pPr>
        </w:pPrChange>
      </w:pPr>
    </w:p>
    <w:p w14:paraId="73F313F9" w14:textId="4F52369C" w:rsidR="00175732" w:rsidRDefault="00175732" w:rsidP="00C37C4F">
      <w:pPr>
        <w:ind w:left="0"/>
        <w:jc w:val="both"/>
        <w:rPr>
          <w:rFonts w:ascii="Times New Roman" w:hAnsi="Times New Roman" w:cs="Times New Roman"/>
          <w:sz w:val="24"/>
          <w:szCs w:val="24"/>
          <w:lang w:val="es-ES"/>
        </w:rPr>
        <w:pPrChange w:id="500" w:author="REBECA" w:date="2021-05-26T18:06:00Z">
          <w:pPr>
            <w:ind w:left="0"/>
          </w:pPr>
        </w:pPrChange>
      </w:pPr>
    </w:p>
    <w:p w14:paraId="2005E1F4" w14:textId="77777777" w:rsidR="00175732" w:rsidRDefault="00175732" w:rsidP="00C37C4F">
      <w:pPr>
        <w:ind w:left="0"/>
        <w:jc w:val="both"/>
        <w:rPr>
          <w:rFonts w:ascii="Times New Roman" w:hAnsi="Times New Roman" w:cs="Times New Roman"/>
          <w:sz w:val="24"/>
          <w:szCs w:val="24"/>
          <w:lang w:val="es-ES"/>
        </w:rPr>
        <w:pPrChange w:id="501" w:author="REBECA" w:date="2021-05-26T18:06:00Z">
          <w:pPr>
            <w:ind w:left="0"/>
          </w:pPr>
        </w:pPrChange>
      </w:pPr>
    </w:p>
    <w:p w14:paraId="50562397" w14:textId="5B55EE07" w:rsidR="003B5802" w:rsidRDefault="00C703CB" w:rsidP="00C37C4F">
      <w:pPr>
        <w:ind w:left="0"/>
        <w:jc w:val="both"/>
        <w:rPr>
          <w:rFonts w:ascii="Times New Roman" w:hAnsi="Times New Roman" w:cs="Times New Roman"/>
          <w:sz w:val="24"/>
          <w:szCs w:val="24"/>
          <w:lang w:val="es-ES"/>
        </w:rPr>
        <w:pPrChange w:id="502" w:author="REBECA" w:date="2021-05-26T18:06:00Z">
          <w:pPr>
            <w:ind w:left="0"/>
          </w:pPr>
        </w:pPrChange>
      </w:pPr>
      <w:r>
        <w:rPr>
          <w:rFonts w:ascii="Times New Roman" w:hAnsi="Times New Roman" w:cs="Times New Roman"/>
          <w:sz w:val="24"/>
          <w:szCs w:val="24"/>
          <w:lang w:val="es-ES"/>
        </w:rPr>
        <w:lastRenderedPageBreak/>
        <w:t>Esta versión la podemos simplificar, mediante la realización de un aviso, tal como se ha diseñado en este otro código:</w:t>
      </w:r>
    </w:p>
    <w:p w14:paraId="2990F4CB" w14:textId="05FFA0B7" w:rsidR="00C703CB" w:rsidRDefault="00C703CB" w:rsidP="005769ED">
      <w:pPr>
        <w:ind w:left="0"/>
        <w:jc w:val="center"/>
        <w:rPr>
          <w:rFonts w:ascii="Times New Roman" w:hAnsi="Times New Roman" w:cs="Times New Roman"/>
          <w:sz w:val="24"/>
          <w:szCs w:val="24"/>
          <w:lang w:val="es-ES"/>
        </w:rPr>
        <w:pPrChange w:id="503" w:author="REBECA" w:date="2021-05-26T19:34:00Z">
          <w:pPr>
            <w:ind w:left="0"/>
          </w:pPr>
        </w:pPrChange>
      </w:pPr>
      <w:r>
        <w:rPr>
          <w:noProof/>
        </w:rPr>
        <w:drawing>
          <wp:inline distT="0" distB="0" distL="0" distR="0" wp14:anchorId="3AC53BC3" wp14:editId="7609FC0D">
            <wp:extent cx="5400040" cy="23672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67280"/>
                    </a:xfrm>
                    <a:prstGeom prst="rect">
                      <a:avLst/>
                    </a:prstGeom>
                  </pic:spPr>
                </pic:pic>
              </a:graphicData>
            </a:graphic>
          </wp:inline>
        </w:drawing>
      </w:r>
    </w:p>
    <w:p w14:paraId="0587F55B" w14:textId="533A2A0F" w:rsidR="003B5802" w:rsidRDefault="00C703CB" w:rsidP="00C37C4F">
      <w:pPr>
        <w:ind w:left="0"/>
        <w:jc w:val="both"/>
        <w:rPr>
          <w:rFonts w:ascii="Times New Roman" w:hAnsi="Times New Roman" w:cs="Times New Roman"/>
          <w:sz w:val="24"/>
          <w:szCs w:val="24"/>
          <w:lang w:val="es-ES"/>
        </w:rPr>
        <w:pPrChange w:id="504" w:author="REBECA" w:date="2021-05-26T18:06:00Z">
          <w:pPr>
            <w:ind w:left="0"/>
          </w:pPr>
        </w:pPrChange>
      </w:pPr>
      <w:r>
        <w:rPr>
          <w:rFonts w:ascii="Times New Roman" w:hAnsi="Times New Roman" w:cs="Times New Roman"/>
          <w:sz w:val="24"/>
          <w:szCs w:val="24"/>
          <w:lang w:val="es-ES"/>
        </w:rPr>
        <w:t xml:space="preserve">Python también nos permite realizar gráficas, para ello cuenta con una serie de librerías con código ya prediseñado y funciones guardadas, para que todo usuario pueda utilizarlo de forma totalmente gratuita. Estas librerías en ocasiones hay que instalarlas, pero la mayor parte de las veces tan solo hay que activarlas mediante </w:t>
      </w:r>
      <w:r w:rsidR="007838F3">
        <w:rPr>
          <w:rFonts w:ascii="Times New Roman" w:hAnsi="Times New Roman" w:cs="Times New Roman"/>
          <w:sz w:val="24"/>
          <w:szCs w:val="24"/>
          <w:lang w:val="es-ES"/>
        </w:rPr>
        <w:t>la llamada “</w:t>
      </w:r>
      <w:proofErr w:type="spellStart"/>
      <w:r w:rsidR="007838F3">
        <w:rPr>
          <w:rFonts w:ascii="Times New Roman" w:hAnsi="Times New Roman" w:cs="Times New Roman"/>
          <w:sz w:val="24"/>
          <w:szCs w:val="24"/>
          <w:lang w:val="es-ES"/>
        </w:rPr>
        <w:t>import</w:t>
      </w:r>
      <w:proofErr w:type="spellEnd"/>
      <w:r w:rsidR="007838F3">
        <w:rPr>
          <w:rFonts w:ascii="Times New Roman" w:hAnsi="Times New Roman" w:cs="Times New Roman"/>
          <w:sz w:val="24"/>
          <w:szCs w:val="24"/>
          <w:lang w:val="es-ES"/>
        </w:rPr>
        <w:t>”, para posteriormente utilizarlas como deseemos.</w:t>
      </w:r>
    </w:p>
    <w:p w14:paraId="796C6C12" w14:textId="47BDA411" w:rsidR="007838F3" w:rsidRDefault="007838F3" w:rsidP="00C37C4F">
      <w:pPr>
        <w:ind w:left="0"/>
        <w:jc w:val="both"/>
        <w:rPr>
          <w:rFonts w:ascii="Times New Roman" w:hAnsi="Times New Roman" w:cs="Times New Roman"/>
          <w:sz w:val="24"/>
          <w:szCs w:val="24"/>
          <w:lang w:val="es-ES"/>
        </w:rPr>
        <w:pPrChange w:id="505" w:author="REBECA" w:date="2021-05-26T18:06:00Z">
          <w:pPr>
            <w:ind w:left="0"/>
          </w:pPr>
        </w:pPrChange>
      </w:pPr>
      <w:r>
        <w:rPr>
          <w:rFonts w:ascii="Times New Roman" w:hAnsi="Times New Roman" w:cs="Times New Roman"/>
          <w:sz w:val="24"/>
          <w:szCs w:val="24"/>
          <w:lang w:val="es-ES"/>
        </w:rPr>
        <w:t xml:space="preserve">La librería para gráficos más usada es </w:t>
      </w:r>
      <w:proofErr w:type="spellStart"/>
      <w:r>
        <w:rPr>
          <w:rFonts w:ascii="Times New Roman" w:hAnsi="Times New Roman" w:cs="Times New Roman"/>
          <w:sz w:val="24"/>
          <w:szCs w:val="24"/>
          <w:lang w:val="es-ES"/>
        </w:rPr>
        <w:t>matplotlib</w:t>
      </w:r>
      <w:proofErr w:type="spellEnd"/>
      <w:r>
        <w:rPr>
          <w:rFonts w:ascii="Times New Roman" w:hAnsi="Times New Roman" w:cs="Times New Roman"/>
          <w:sz w:val="24"/>
          <w:szCs w:val="24"/>
          <w:lang w:val="es-ES"/>
        </w:rPr>
        <w:t xml:space="preserve">, donde se puede encontrar diversa documentación acerca de las posibilidades que ofrece en el siguiente enlace: </w:t>
      </w:r>
      <w:r w:rsidR="00D66A96">
        <w:fldChar w:fldCharType="begin"/>
      </w:r>
      <w:r w:rsidR="00D66A96" w:rsidRPr="00C37C4F">
        <w:rPr>
          <w:lang w:val="es-ES"/>
          <w:rPrChange w:id="506" w:author="REBECA" w:date="2021-05-26T18:06:00Z">
            <w:rPr/>
          </w:rPrChange>
        </w:rPr>
        <w:instrText xml:space="preserve"> HYPERLINK "https://matplotlib.org/" </w:instrText>
      </w:r>
      <w:r w:rsidR="00D66A96">
        <w:fldChar w:fldCharType="separate"/>
      </w:r>
      <w:r w:rsidRPr="00127D17">
        <w:rPr>
          <w:rStyle w:val="Hipervnculo"/>
          <w:rFonts w:ascii="Times New Roman" w:hAnsi="Times New Roman" w:cs="Times New Roman"/>
          <w:sz w:val="24"/>
          <w:szCs w:val="24"/>
          <w:lang w:val="es-ES"/>
        </w:rPr>
        <w:t>https://matplotlib.org/</w:t>
      </w:r>
      <w:r w:rsidR="00D66A96">
        <w:rPr>
          <w:rStyle w:val="Hipervnculo"/>
          <w:rFonts w:ascii="Times New Roman" w:hAnsi="Times New Roman" w:cs="Times New Roman"/>
          <w:sz w:val="24"/>
          <w:szCs w:val="24"/>
          <w:lang w:val="es-ES"/>
        </w:rPr>
        <w:fldChar w:fldCharType="end"/>
      </w:r>
    </w:p>
    <w:p w14:paraId="160AF23C" w14:textId="58F9CE9F" w:rsidR="007838F3" w:rsidRDefault="00985CD2" w:rsidP="00C37C4F">
      <w:pPr>
        <w:ind w:left="0"/>
        <w:jc w:val="both"/>
        <w:rPr>
          <w:rFonts w:ascii="Times New Roman" w:hAnsi="Times New Roman" w:cs="Times New Roman"/>
          <w:sz w:val="24"/>
          <w:szCs w:val="24"/>
          <w:lang w:val="es-ES"/>
        </w:rPr>
        <w:pPrChange w:id="507" w:author="REBECA" w:date="2021-05-26T18:06:00Z">
          <w:pPr>
            <w:ind w:left="0"/>
          </w:pPr>
        </w:pPrChange>
      </w:pPr>
      <w:r>
        <w:rPr>
          <w:rFonts w:ascii="Times New Roman" w:hAnsi="Times New Roman" w:cs="Times New Roman"/>
          <w:sz w:val="24"/>
          <w:szCs w:val="24"/>
          <w:lang w:val="es-ES"/>
        </w:rPr>
        <w:t>Si representamos gráficamente nuestro ejemplo, veríamos que nuestros intereses aumentan la misma cantidad año tras año, para llegar al montante final:</w:t>
      </w:r>
    </w:p>
    <w:p w14:paraId="02788614" w14:textId="7427D1AD" w:rsidR="00985CD2" w:rsidRDefault="00985CD2" w:rsidP="00C231E0">
      <w:pPr>
        <w:ind w:left="0"/>
        <w:jc w:val="center"/>
        <w:rPr>
          <w:rFonts w:ascii="Times New Roman" w:hAnsi="Times New Roman" w:cs="Times New Roman"/>
          <w:sz w:val="24"/>
          <w:szCs w:val="24"/>
          <w:lang w:val="es-ES"/>
        </w:rPr>
      </w:pPr>
      <w:r>
        <w:rPr>
          <w:noProof/>
        </w:rPr>
        <w:drawing>
          <wp:inline distT="0" distB="0" distL="0" distR="0" wp14:anchorId="36A3C632" wp14:editId="1E322A50">
            <wp:extent cx="2846967" cy="19156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1294" cy="1952165"/>
                    </a:xfrm>
                    <a:prstGeom prst="rect">
                      <a:avLst/>
                    </a:prstGeom>
                  </pic:spPr>
                </pic:pic>
              </a:graphicData>
            </a:graphic>
          </wp:inline>
        </w:drawing>
      </w:r>
    </w:p>
    <w:p w14:paraId="5D84868C" w14:textId="77777777" w:rsidR="003B5802" w:rsidRDefault="003B5802" w:rsidP="00C37C4F">
      <w:pPr>
        <w:ind w:left="0"/>
        <w:jc w:val="both"/>
        <w:rPr>
          <w:rFonts w:ascii="Times New Roman" w:hAnsi="Times New Roman" w:cs="Times New Roman"/>
          <w:sz w:val="24"/>
          <w:szCs w:val="24"/>
          <w:lang w:val="es-ES"/>
        </w:rPr>
        <w:pPrChange w:id="508" w:author="REBECA" w:date="2021-05-26T18:06:00Z">
          <w:pPr>
            <w:ind w:left="0"/>
          </w:pPr>
        </w:pPrChange>
      </w:pPr>
    </w:p>
    <w:p w14:paraId="62745A20" w14:textId="60F085AF" w:rsidR="004264C7" w:rsidRDefault="004264C7" w:rsidP="00C37C4F">
      <w:pPr>
        <w:pStyle w:val="Ttulo3"/>
        <w:jc w:val="both"/>
        <w:rPr>
          <w:lang w:val="es-ES"/>
        </w:rPr>
        <w:pPrChange w:id="509" w:author="REBECA" w:date="2021-05-26T18:06:00Z">
          <w:pPr>
            <w:pStyle w:val="Ttulo3"/>
          </w:pPr>
        </w:pPrChange>
      </w:pPr>
      <w:bookmarkStart w:id="510" w:name="_Toc72965719"/>
      <w:r>
        <w:rPr>
          <w:lang w:val="es-ES"/>
        </w:rPr>
        <w:t>INTERES COMPUESTO</w:t>
      </w:r>
      <w:bookmarkEnd w:id="510"/>
    </w:p>
    <w:p w14:paraId="0709A155" w14:textId="71803B89" w:rsidR="004F45CE" w:rsidRDefault="004264C7" w:rsidP="00C37C4F">
      <w:pPr>
        <w:ind w:left="0"/>
        <w:jc w:val="both"/>
        <w:rPr>
          <w:rFonts w:ascii="Times New Roman" w:hAnsi="Times New Roman" w:cs="Times New Roman"/>
          <w:sz w:val="24"/>
          <w:szCs w:val="24"/>
          <w:lang w:val="es-ES"/>
        </w:rPr>
        <w:pPrChange w:id="511" w:author="REBECA" w:date="2021-05-26T18:06:00Z">
          <w:pPr>
            <w:ind w:left="0"/>
          </w:pPr>
        </w:pPrChange>
      </w:pPr>
      <w:r w:rsidRPr="004264C7">
        <w:rPr>
          <w:rFonts w:ascii="Times New Roman" w:hAnsi="Times New Roman" w:cs="Times New Roman"/>
          <w:sz w:val="24"/>
          <w:szCs w:val="24"/>
          <w:lang w:val="es-ES"/>
        </w:rPr>
        <w:t xml:space="preserve">Cuando </w:t>
      </w:r>
      <w:r>
        <w:rPr>
          <w:rFonts w:ascii="Times New Roman" w:hAnsi="Times New Roman" w:cs="Times New Roman"/>
          <w:sz w:val="24"/>
          <w:szCs w:val="24"/>
          <w:lang w:val="es-ES"/>
        </w:rPr>
        <w:t xml:space="preserve">hablamos de capitalización compuesta en una operación financiera, los intereses se van a ir acumulando al capital </w:t>
      </w:r>
      <w:r w:rsidR="004F45CE">
        <w:rPr>
          <w:rFonts w:ascii="Times New Roman" w:hAnsi="Times New Roman" w:cs="Times New Roman"/>
          <w:sz w:val="24"/>
          <w:szCs w:val="24"/>
          <w:lang w:val="es-ES"/>
        </w:rPr>
        <w:t xml:space="preserve">para los siguientes periodos, generando a su vez nuevos intereses. El capital final estará formado por tanto del capital inicial más los intereses que se van generando periódicamente, de los cuales podremos disponer al final del periodo. </w:t>
      </w:r>
    </w:p>
    <w:p w14:paraId="4DEF635C" w14:textId="7B6D4BBD" w:rsidR="004264C7" w:rsidRDefault="004F45CE" w:rsidP="00C37C4F">
      <w:pPr>
        <w:ind w:left="0"/>
        <w:jc w:val="both"/>
        <w:rPr>
          <w:rFonts w:ascii="Times New Roman" w:hAnsi="Times New Roman" w:cs="Times New Roman"/>
          <w:sz w:val="24"/>
          <w:szCs w:val="24"/>
          <w:lang w:val="es-ES"/>
        </w:rPr>
        <w:pPrChange w:id="512" w:author="REBECA" w:date="2021-05-26T18:06:00Z">
          <w:pPr>
            <w:ind w:left="0"/>
          </w:pPr>
        </w:pPrChange>
      </w:pPr>
      <w:r>
        <w:rPr>
          <w:rFonts w:ascii="Times New Roman" w:hAnsi="Times New Roman" w:cs="Times New Roman"/>
          <w:sz w:val="24"/>
          <w:szCs w:val="24"/>
          <w:lang w:val="es-ES"/>
        </w:rPr>
        <w:lastRenderedPageBreak/>
        <w:t xml:space="preserve">Este tipo de operaciones se caracterizan por acumular los intereses al capital inicial a medida que se van </w:t>
      </w:r>
      <w:del w:id="513" w:author="REBECA" w:date="2021-05-26T19:35:00Z">
        <w:r w:rsidDel="005769ED">
          <w:rPr>
            <w:rFonts w:ascii="Times New Roman" w:hAnsi="Times New Roman" w:cs="Times New Roman"/>
            <w:sz w:val="24"/>
            <w:szCs w:val="24"/>
            <w:lang w:val="es-ES"/>
          </w:rPr>
          <w:delText>generando</w:delText>
        </w:r>
      </w:del>
      <w:ins w:id="514" w:author="REBECA" w:date="2021-05-26T19:35:00Z">
        <w:r w:rsidR="005769ED">
          <w:rPr>
            <w:rFonts w:ascii="Times New Roman" w:hAnsi="Times New Roman" w:cs="Times New Roman"/>
            <w:sz w:val="24"/>
            <w:szCs w:val="24"/>
            <w:lang w:val="es-ES"/>
          </w:rPr>
          <w:t>abonando</w:t>
        </w:r>
      </w:ins>
      <w:r>
        <w:rPr>
          <w:rFonts w:ascii="Times New Roman" w:hAnsi="Times New Roman" w:cs="Times New Roman"/>
          <w:sz w:val="24"/>
          <w:szCs w:val="24"/>
          <w:lang w:val="es-ES"/>
        </w:rPr>
        <w:t xml:space="preserve">, y estos </w:t>
      </w:r>
      <w:ins w:id="515" w:author="REBECA" w:date="2021-05-26T19:35:00Z">
        <w:r w:rsidR="005769ED">
          <w:rPr>
            <w:rFonts w:ascii="Times New Roman" w:hAnsi="Times New Roman" w:cs="Times New Roman"/>
            <w:sz w:val="24"/>
            <w:szCs w:val="24"/>
            <w:lang w:val="es-ES"/>
          </w:rPr>
          <w:t xml:space="preserve">a su vez </w:t>
        </w:r>
      </w:ins>
      <w:r>
        <w:rPr>
          <w:rFonts w:ascii="Times New Roman" w:hAnsi="Times New Roman" w:cs="Times New Roman"/>
          <w:sz w:val="24"/>
          <w:szCs w:val="24"/>
          <w:lang w:val="es-ES"/>
        </w:rPr>
        <w:t>producen nuevos intereses en los siguientes periodos.</w:t>
      </w:r>
      <w:del w:id="516" w:author="REBECA" w:date="2021-05-26T19:35:00Z">
        <w:r w:rsidDel="005769ED">
          <w:rPr>
            <w:rFonts w:ascii="Times New Roman" w:hAnsi="Times New Roman" w:cs="Times New Roman"/>
            <w:sz w:val="24"/>
            <w:szCs w:val="24"/>
            <w:lang w:val="es-ES"/>
          </w:rPr>
          <w:delText xml:space="preserve"> </w:delText>
        </w:r>
      </w:del>
    </w:p>
    <w:p w14:paraId="1CA39791" w14:textId="79C518FA" w:rsidR="004F45CE" w:rsidRDefault="004F45CE" w:rsidP="00C37C4F">
      <w:pPr>
        <w:ind w:left="0"/>
        <w:jc w:val="both"/>
        <w:rPr>
          <w:rFonts w:ascii="Times New Roman" w:hAnsi="Times New Roman" w:cs="Times New Roman"/>
          <w:sz w:val="24"/>
          <w:szCs w:val="24"/>
          <w:lang w:val="es-ES"/>
        </w:rPr>
        <w:pPrChange w:id="517" w:author="REBECA" w:date="2021-05-26T18:06:00Z">
          <w:pPr>
            <w:ind w:left="0"/>
          </w:pPr>
        </w:pPrChange>
      </w:pPr>
      <w:r>
        <w:rPr>
          <w:rFonts w:ascii="Times New Roman" w:hAnsi="Times New Roman" w:cs="Times New Roman"/>
          <w:sz w:val="24"/>
          <w:szCs w:val="24"/>
          <w:lang w:val="es-ES"/>
        </w:rPr>
        <w:t>Su fórmula es la siguiente:</w:t>
      </w:r>
    </w:p>
    <w:p w14:paraId="195C3385" w14:textId="364E5906" w:rsidR="00985CD2" w:rsidRPr="00985CD2" w:rsidRDefault="00D66A96" w:rsidP="00C37C4F">
      <w:pPr>
        <w:ind w:left="0"/>
        <w:jc w:val="both"/>
        <w:rPr>
          <w:rFonts w:ascii="Times New Roman" w:hAnsi="Times New Roman" w:cs="Times New Roman"/>
          <w:sz w:val="24"/>
          <w:szCs w:val="24"/>
          <w:lang w:val="es-ES"/>
        </w:rPr>
        <w:pPrChange w:id="518" w:author="REBECA" w:date="2021-05-26T18:06:00Z">
          <w:pPr>
            <w:ind w:left="0"/>
          </w:pPr>
        </w:pPrChange>
      </w:pPr>
      <m:oMathPara>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n</m:t>
              </m:r>
            </m:sub>
          </m:sSub>
          <m:r>
            <w:rPr>
              <w:rFonts w:ascii="Cambria Math" w:hAnsi="Cambria Math" w:cs="Times New Roman"/>
              <w:sz w:val="24"/>
              <w:szCs w:val="24"/>
              <w:lang w:val="es-ES"/>
            </w:rPr>
            <m:t xml:space="preserve">= </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0</m:t>
              </m:r>
            </m:sub>
          </m:sSub>
          <m:r>
            <w:rPr>
              <w:rFonts w:ascii="Cambria Math" w:hAnsi="Cambria Math" w:cs="Times New Roman"/>
              <w:sz w:val="24"/>
              <w:szCs w:val="24"/>
              <w:lang w:val="es-ES"/>
            </w:rPr>
            <m:t>*</m:t>
          </m:r>
          <m:sSup>
            <m:sSupPr>
              <m:ctrlPr>
                <w:rPr>
                  <w:rFonts w:ascii="Cambria Math" w:hAnsi="Cambria Math" w:cs="Times New Roman"/>
                  <w:i/>
                  <w:sz w:val="24"/>
                  <w:szCs w:val="24"/>
                  <w:lang w:val="es-ES"/>
                </w:rPr>
              </m:ctrlPr>
            </m:sSupPr>
            <m:e>
              <m:r>
                <w:rPr>
                  <w:rFonts w:ascii="Cambria Math" w:hAnsi="Cambria Math" w:cs="Times New Roman"/>
                  <w:sz w:val="24"/>
                  <w:szCs w:val="24"/>
                  <w:lang w:val="es-ES"/>
                </w:rPr>
                <m:t>(1+i)</m:t>
              </m:r>
            </m:e>
            <m:sup>
              <m:r>
                <w:rPr>
                  <w:rFonts w:ascii="Cambria Math" w:hAnsi="Cambria Math" w:cs="Times New Roman"/>
                  <w:sz w:val="24"/>
                  <w:szCs w:val="24"/>
                  <w:lang w:val="es-ES"/>
                </w:rPr>
                <m:t>n</m:t>
              </m:r>
            </m:sup>
          </m:sSup>
        </m:oMath>
      </m:oMathPara>
    </w:p>
    <w:p w14:paraId="76BA1457" w14:textId="3E9B5844" w:rsidR="00985CD2" w:rsidRDefault="00985CD2" w:rsidP="00C37C4F">
      <w:pPr>
        <w:ind w:left="0"/>
        <w:jc w:val="both"/>
        <w:rPr>
          <w:rFonts w:ascii="Times New Roman" w:hAnsi="Times New Roman" w:cs="Times New Roman"/>
          <w:sz w:val="24"/>
          <w:szCs w:val="24"/>
          <w:lang w:val="es-ES"/>
        </w:rPr>
        <w:pPrChange w:id="519" w:author="REBECA" w:date="2021-05-26T18:06:00Z">
          <w:pPr>
            <w:ind w:left="0"/>
          </w:pPr>
        </w:pPrChange>
      </w:pPr>
      <w:r>
        <w:rPr>
          <w:rFonts w:ascii="Times New Roman" w:hAnsi="Times New Roman" w:cs="Times New Roman"/>
          <w:sz w:val="24"/>
          <w:szCs w:val="24"/>
          <w:lang w:val="es-ES"/>
        </w:rPr>
        <w:t>Donde:</w:t>
      </w:r>
    </w:p>
    <w:p w14:paraId="5F53B000" w14:textId="139CF40E" w:rsidR="00985CD2" w:rsidRDefault="00D66A96" w:rsidP="00C37C4F">
      <w:pPr>
        <w:spacing w:after="0"/>
        <w:ind w:left="0"/>
        <w:jc w:val="both"/>
        <w:rPr>
          <w:rFonts w:ascii="Times New Roman" w:hAnsi="Times New Roman" w:cs="Times New Roman"/>
          <w:sz w:val="24"/>
          <w:szCs w:val="24"/>
          <w:lang w:val="es-ES"/>
        </w:rPr>
        <w:pPrChange w:id="520" w:author="REBECA" w:date="2021-05-26T18:06:00Z">
          <w:pPr>
            <w:spacing w:after="0"/>
            <w:ind w:left="0"/>
          </w:pPr>
        </w:pPrChange>
      </w:pP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n</m:t>
            </m:r>
          </m:sub>
        </m:sSub>
      </m:oMath>
      <w:r w:rsidR="00985CD2">
        <w:rPr>
          <w:rFonts w:ascii="Times New Roman" w:hAnsi="Times New Roman" w:cs="Times New Roman"/>
          <w:sz w:val="24"/>
          <w:szCs w:val="24"/>
          <w:lang w:val="es-ES"/>
        </w:rPr>
        <w:t xml:space="preserve"> es el capital final</w:t>
      </w:r>
    </w:p>
    <w:p w14:paraId="7804099F" w14:textId="31C3F83E" w:rsidR="00985CD2" w:rsidRDefault="00D66A96" w:rsidP="00C37C4F">
      <w:pPr>
        <w:spacing w:after="0"/>
        <w:ind w:left="0"/>
        <w:jc w:val="both"/>
        <w:rPr>
          <w:rFonts w:ascii="Times New Roman" w:hAnsi="Times New Roman" w:cs="Times New Roman"/>
          <w:sz w:val="24"/>
          <w:szCs w:val="24"/>
          <w:lang w:val="es-ES"/>
        </w:rPr>
        <w:pPrChange w:id="521" w:author="REBECA" w:date="2021-05-26T18:06:00Z">
          <w:pPr>
            <w:spacing w:after="0"/>
            <w:ind w:left="0"/>
          </w:pPr>
        </w:pPrChange>
      </w:pP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0</m:t>
            </m:r>
          </m:sub>
        </m:sSub>
      </m:oMath>
      <w:r w:rsidR="00985CD2">
        <w:rPr>
          <w:rFonts w:ascii="Times New Roman" w:hAnsi="Times New Roman" w:cs="Times New Roman"/>
          <w:sz w:val="24"/>
          <w:szCs w:val="24"/>
          <w:lang w:val="es-ES"/>
        </w:rPr>
        <w:t xml:space="preserve"> es el capital inicial</w:t>
      </w:r>
    </w:p>
    <w:p w14:paraId="46171DB7" w14:textId="7CEEB177" w:rsidR="00985CD2" w:rsidRDefault="00985CD2" w:rsidP="00C37C4F">
      <w:pPr>
        <w:spacing w:after="0"/>
        <w:ind w:left="0"/>
        <w:jc w:val="both"/>
        <w:rPr>
          <w:rFonts w:ascii="Times New Roman" w:hAnsi="Times New Roman" w:cs="Times New Roman"/>
          <w:sz w:val="24"/>
          <w:szCs w:val="24"/>
          <w:lang w:val="es-ES"/>
        </w:rPr>
        <w:pPrChange w:id="522" w:author="REBECA" w:date="2021-05-26T18:06:00Z">
          <w:pPr>
            <w:spacing w:after="0"/>
            <w:ind w:left="0"/>
          </w:pPr>
        </w:pPrChange>
      </w:pPr>
      <w:r>
        <w:rPr>
          <w:rFonts w:ascii="Times New Roman" w:hAnsi="Times New Roman" w:cs="Times New Roman"/>
          <w:sz w:val="24"/>
          <w:szCs w:val="24"/>
          <w:lang w:val="es-ES"/>
        </w:rPr>
        <w:t xml:space="preserve">i es el tipo de interés </w:t>
      </w:r>
    </w:p>
    <w:p w14:paraId="6C1B0C8D" w14:textId="04A14481" w:rsidR="00985CD2" w:rsidRDefault="00985CD2" w:rsidP="00C37C4F">
      <w:pPr>
        <w:spacing w:after="0"/>
        <w:ind w:left="0"/>
        <w:jc w:val="both"/>
        <w:rPr>
          <w:rFonts w:ascii="Times New Roman" w:hAnsi="Times New Roman" w:cs="Times New Roman"/>
          <w:sz w:val="24"/>
          <w:szCs w:val="24"/>
          <w:lang w:val="es-ES"/>
        </w:rPr>
        <w:pPrChange w:id="523" w:author="REBECA" w:date="2021-05-26T18:06:00Z">
          <w:pPr>
            <w:spacing w:after="0"/>
            <w:ind w:left="0"/>
          </w:pPr>
        </w:pPrChange>
      </w:pPr>
      <w:r>
        <w:rPr>
          <w:rFonts w:ascii="Times New Roman" w:hAnsi="Times New Roman" w:cs="Times New Roman"/>
          <w:sz w:val="24"/>
          <w:szCs w:val="24"/>
          <w:lang w:val="es-ES"/>
        </w:rPr>
        <w:t>n corresponde a los periodos</w:t>
      </w:r>
    </w:p>
    <w:p w14:paraId="39CDCBDA" w14:textId="27122C82" w:rsidR="00985CD2" w:rsidRDefault="00985CD2" w:rsidP="00C37C4F">
      <w:pPr>
        <w:spacing w:after="0"/>
        <w:ind w:left="0"/>
        <w:jc w:val="both"/>
        <w:rPr>
          <w:rFonts w:ascii="Times New Roman" w:hAnsi="Times New Roman" w:cs="Times New Roman"/>
          <w:sz w:val="24"/>
          <w:szCs w:val="24"/>
          <w:lang w:val="es-ES"/>
        </w:rPr>
        <w:pPrChange w:id="524" w:author="REBECA" w:date="2021-05-26T18:06:00Z">
          <w:pPr>
            <w:spacing w:after="0"/>
            <w:ind w:left="0"/>
          </w:pPr>
        </w:pPrChange>
      </w:pPr>
    </w:p>
    <w:p w14:paraId="7F42478C" w14:textId="39EC0C5C" w:rsidR="00985CD2" w:rsidRDefault="00671C55" w:rsidP="00C37C4F">
      <w:pPr>
        <w:spacing w:after="0"/>
        <w:ind w:left="0"/>
        <w:jc w:val="both"/>
        <w:rPr>
          <w:rFonts w:ascii="Times New Roman" w:hAnsi="Times New Roman" w:cs="Times New Roman"/>
          <w:sz w:val="24"/>
          <w:szCs w:val="24"/>
          <w:lang w:val="es-ES"/>
        </w:rPr>
        <w:pPrChange w:id="525" w:author="REBECA" w:date="2021-05-26T18:06:00Z">
          <w:pPr>
            <w:spacing w:after="0"/>
            <w:ind w:left="0"/>
          </w:pPr>
        </w:pPrChange>
      </w:pPr>
      <w:r>
        <w:rPr>
          <w:rFonts w:ascii="Times New Roman" w:hAnsi="Times New Roman" w:cs="Times New Roman"/>
          <w:sz w:val="24"/>
          <w:szCs w:val="24"/>
          <w:lang w:val="es-ES"/>
        </w:rPr>
        <w:t xml:space="preserve">Este tipo de interés es </w:t>
      </w:r>
      <w:del w:id="526" w:author="REBECA" w:date="2021-05-26T19:36:00Z">
        <w:r w:rsidDel="005769ED">
          <w:rPr>
            <w:rFonts w:ascii="Times New Roman" w:hAnsi="Times New Roman" w:cs="Times New Roman"/>
            <w:sz w:val="24"/>
            <w:szCs w:val="24"/>
            <w:lang w:val="es-ES"/>
          </w:rPr>
          <w:delText xml:space="preserve">muy </w:delText>
        </w:r>
      </w:del>
      <w:ins w:id="527" w:author="REBECA" w:date="2021-05-26T19:36:00Z">
        <w:r w:rsidR="005769ED">
          <w:rPr>
            <w:rFonts w:ascii="Times New Roman" w:hAnsi="Times New Roman" w:cs="Times New Roman"/>
            <w:sz w:val="24"/>
            <w:szCs w:val="24"/>
            <w:lang w:val="es-ES"/>
          </w:rPr>
          <w:t>el más común,</w:t>
        </w:r>
        <w:r w:rsidR="005769ED">
          <w:rPr>
            <w:rFonts w:ascii="Times New Roman" w:hAnsi="Times New Roman" w:cs="Times New Roman"/>
            <w:sz w:val="24"/>
            <w:szCs w:val="24"/>
            <w:lang w:val="es-ES"/>
          </w:rPr>
          <w:t xml:space="preserve"> </w:t>
        </w:r>
      </w:ins>
      <w:r>
        <w:rPr>
          <w:rFonts w:ascii="Times New Roman" w:hAnsi="Times New Roman" w:cs="Times New Roman"/>
          <w:sz w:val="24"/>
          <w:szCs w:val="24"/>
          <w:lang w:val="es-ES"/>
        </w:rPr>
        <w:t xml:space="preserve">empleado en </w:t>
      </w:r>
      <w:ins w:id="528" w:author="REBECA" w:date="2021-05-26T19:36:00Z">
        <w:r w:rsidR="005769ED">
          <w:rPr>
            <w:rFonts w:ascii="Times New Roman" w:hAnsi="Times New Roman" w:cs="Times New Roman"/>
            <w:sz w:val="24"/>
            <w:szCs w:val="24"/>
            <w:lang w:val="es-ES"/>
          </w:rPr>
          <w:t xml:space="preserve">la mayoría de </w:t>
        </w:r>
      </w:ins>
      <w:del w:id="529" w:author="REBECA" w:date="2021-05-26T19:37:00Z">
        <w:r w:rsidDel="005769ED">
          <w:rPr>
            <w:rFonts w:ascii="Times New Roman" w:hAnsi="Times New Roman" w:cs="Times New Roman"/>
            <w:sz w:val="24"/>
            <w:szCs w:val="24"/>
            <w:lang w:val="es-ES"/>
          </w:rPr>
          <w:delText>operaciones</w:delText>
        </w:r>
      </w:del>
      <w:ins w:id="530" w:author="REBECA" w:date="2021-05-26T19:37:00Z">
        <w:r w:rsidR="005769ED">
          <w:rPr>
            <w:rFonts w:ascii="Times New Roman" w:hAnsi="Times New Roman" w:cs="Times New Roman"/>
            <w:sz w:val="24"/>
            <w:szCs w:val="24"/>
            <w:lang w:val="es-ES"/>
          </w:rPr>
          <w:t>las operaciones</w:t>
        </w:r>
      </w:ins>
      <w:r>
        <w:rPr>
          <w:rFonts w:ascii="Times New Roman" w:hAnsi="Times New Roman" w:cs="Times New Roman"/>
          <w:sz w:val="24"/>
          <w:szCs w:val="24"/>
          <w:lang w:val="es-ES"/>
        </w:rPr>
        <w:t xml:space="preserve"> financieras</w:t>
      </w:r>
      <w:del w:id="531" w:author="REBECA" w:date="2021-05-26T19:36:00Z">
        <w:r w:rsidDel="005769ED">
          <w:rPr>
            <w:rFonts w:ascii="Times New Roman" w:hAnsi="Times New Roman" w:cs="Times New Roman"/>
            <w:sz w:val="24"/>
            <w:szCs w:val="24"/>
            <w:lang w:val="es-ES"/>
          </w:rPr>
          <w:delText xml:space="preserve">, especialmente cuando se trata de créditos, por ejemplo, el que corresponde a las tarjetas financieras. </w:delText>
        </w:r>
      </w:del>
      <w:ins w:id="532" w:author="REBECA" w:date="2021-05-26T19:36:00Z">
        <w:r w:rsidR="005769ED">
          <w:rPr>
            <w:rFonts w:ascii="Times New Roman" w:hAnsi="Times New Roman" w:cs="Times New Roman"/>
            <w:sz w:val="24"/>
            <w:szCs w:val="24"/>
            <w:lang w:val="es-ES"/>
          </w:rPr>
          <w:t xml:space="preserve">. </w:t>
        </w:r>
      </w:ins>
      <w:r>
        <w:rPr>
          <w:rFonts w:ascii="Times New Roman" w:hAnsi="Times New Roman" w:cs="Times New Roman"/>
          <w:sz w:val="24"/>
          <w:szCs w:val="24"/>
          <w:lang w:val="es-ES"/>
        </w:rPr>
        <w:t>Su efecto es exponencial, lo que conlleva un aumento de los beneficios o del montante de la deuda, puesto que como hemos visto los propios intereses generan a su vez nuevos intereses.</w:t>
      </w:r>
    </w:p>
    <w:p w14:paraId="00D3BB04" w14:textId="2CDAA346" w:rsidR="003A2D73" w:rsidRDefault="00671C55" w:rsidP="00C37C4F">
      <w:pPr>
        <w:spacing w:after="0"/>
        <w:ind w:left="0"/>
        <w:jc w:val="both"/>
        <w:rPr>
          <w:rFonts w:ascii="Times New Roman" w:hAnsi="Times New Roman" w:cs="Times New Roman"/>
          <w:sz w:val="24"/>
          <w:szCs w:val="24"/>
          <w:lang w:val="es-ES"/>
        </w:rPr>
        <w:pPrChange w:id="533" w:author="REBECA" w:date="2021-05-26T18:06:00Z">
          <w:pPr>
            <w:spacing w:after="0"/>
            <w:ind w:left="0"/>
          </w:pPr>
        </w:pPrChange>
      </w:pPr>
      <w:r>
        <w:rPr>
          <w:rFonts w:ascii="Times New Roman" w:hAnsi="Times New Roman" w:cs="Times New Roman"/>
          <w:sz w:val="24"/>
          <w:szCs w:val="24"/>
          <w:lang w:val="es-ES"/>
        </w:rPr>
        <w:t xml:space="preserve">Hay que tener en cuenta la homogeneidad igualmente entre el interés y los periodos, </w:t>
      </w:r>
      <w:r w:rsidR="003A2D73">
        <w:rPr>
          <w:rFonts w:ascii="Times New Roman" w:hAnsi="Times New Roman" w:cs="Times New Roman"/>
          <w:sz w:val="24"/>
          <w:szCs w:val="24"/>
          <w:lang w:val="es-ES"/>
        </w:rPr>
        <w:t xml:space="preserve">pero debemos prestar especial cuidado a la hora de calcular los tantos por cientos equivalentes, dado que estos en interés compuesto se relacionan de forma exponencial frente a la relación lineal que mantienen en el interés simple. </w:t>
      </w:r>
    </w:p>
    <w:p w14:paraId="0E8E534D" w14:textId="3B7A8C02" w:rsidR="00671C55" w:rsidRDefault="003A2D73" w:rsidP="00C37C4F">
      <w:pPr>
        <w:spacing w:after="0"/>
        <w:ind w:left="0"/>
        <w:jc w:val="both"/>
        <w:rPr>
          <w:rFonts w:ascii="Times New Roman" w:hAnsi="Times New Roman" w:cs="Times New Roman"/>
          <w:sz w:val="24"/>
          <w:szCs w:val="24"/>
          <w:lang w:val="es-ES"/>
        </w:rPr>
        <w:pPrChange w:id="534" w:author="REBECA" w:date="2021-05-26T18:06:00Z">
          <w:pPr>
            <w:spacing w:after="0"/>
            <w:ind w:left="0"/>
          </w:pPr>
        </w:pPrChange>
      </w:pPr>
      <w:r>
        <w:rPr>
          <w:rFonts w:ascii="Times New Roman" w:hAnsi="Times New Roman" w:cs="Times New Roman"/>
          <w:sz w:val="24"/>
          <w:szCs w:val="24"/>
          <w:lang w:val="es-ES"/>
        </w:rPr>
        <w:t>Por ello, debemos tener presente la fórmula que calcula intereses compuestos equivalentes que es:</w:t>
      </w:r>
    </w:p>
    <w:p w14:paraId="675A094F" w14:textId="66A4F871" w:rsidR="003A2D73" w:rsidRPr="00216B20" w:rsidRDefault="00D66A96" w:rsidP="00C37C4F">
      <w:pPr>
        <w:spacing w:after="0"/>
        <w:ind w:left="0"/>
        <w:jc w:val="both"/>
        <w:rPr>
          <w:rFonts w:ascii="Times New Roman" w:hAnsi="Times New Roman" w:cs="Times New Roman"/>
          <w:sz w:val="24"/>
          <w:szCs w:val="24"/>
          <w:lang w:val="es-ES"/>
        </w:rPr>
        <w:pPrChange w:id="535" w:author="REBECA" w:date="2021-05-26T18:06:00Z">
          <w:pPr>
            <w:spacing w:after="0"/>
            <w:ind w:left="0"/>
          </w:pPr>
        </w:pPrChange>
      </w:pPr>
      <m:oMathPara>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i</m:t>
              </m:r>
            </m:e>
            <m:sub>
              <m:r>
                <w:rPr>
                  <w:rFonts w:ascii="Cambria Math" w:hAnsi="Cambria Math" w:cs="Times New Roman"/>
                  <w:sz w:val="24"/>
                  <w:szCs w:val="24"/>
                  <w:lang w:val="es-ES"/>
                </w:rPr>
                <m:t>n</m:t>
              </m:r>
            </m:sub>
          </m:sSub>
          <m:r>
            <w:rPr>
              <w:rFonts w:ascii="Cambria Math" w:hAnsi="Cambria Math" w:cs="Times New Roman"/>
              <w:sz w:val="24"/>
              <w:szCs w:val="24"/>
              <w:lang w:val="es-ES"/>
            </w:rPr>
            <m:t xml:space="preserve">= </m:t>
          </m:r>
          <m:sSup>
            <m:sSupPr>
              <m:ctrlPr>
                <w:rPr>
                  <w:rFonts w:ascii="Cambria Math" w:hAnsi="Cambria Math" w:cs="Times New Roman"/>
                  <w:i/>
                  <w:sz w:val="24"/>
                  <w:szCs w:val="24"/>
                  <w:lang w:val="es-ES"/>
                </w:rPr>
              </m:ctrlPr>
            </m:sSupPr>
            <m:e>
              <m:r>
                <w:rPr>
                  <w:rFonts w:ascii="Cambria Math" w:hAnsi="Cambria Math" w:cs="Times New Roman"/>
                  <w:sz w:val="24"/>
                  <w:szCs w:val="24"/>
                  <w:lang w:val="es-ES"/>
                </w:rPr>
                <m:t>(1+i)</m:t>
              </m:r>
            </m:e>
            <m:sup>
              <m:f>
                <m:fPr>
                  <m:ctrlPr>
                    <w:rPr>
                      <w:rFonts w:ascii="Cambria Math" w:hAnsi="Cambria Math" w:cs="Times New Roman"/>
                      <w:i/>
                      <w:sz w:val="24"/>
                      <w:szCs w:val="24"/>
                      <w:lang w:val="es-ES"/>
                    </w:rPr>
                  </m:ctrlPr>
                </m:fPr>
                <m:num>
                  <m:r>
                    <w:rPr>
                      <w:rFonts w:ascii="Cambria Math" w:hAnsi="Cambria Math" w:cs="Times New Roman"/>
                      <w:sz w:val="24"/>
                      <w:szCs w:val="24"/>
                      <w:lang w:val="es-ES"/>
                    </w:rPr>
                    <m:t>1</m:t>
                  </m:r>
                </m:num>
                <m:den>
                  <m:r>
                    <w:rPr>
                      <w:rFonts w:ascii="Cambria Math" w:hAnsi="Cambria Math" w:cs="Times New Roman"/>
                      <w:sz w:val="24"/>
                      <w:szCs w:val="24"/>
                      <w:lang w:val="es-ES"/>
                    </w:rPr>
                    <m:t>n</m:t>
                  </m:r>
                </m:den>
              </m:f>
              <m:r>
                <w:del w:id="536" w:author="REBECA" w:date="2021-05-24T22:40:00Z">
                  <w:rPr>
                    <w:rFonts w:ascii="Cambria Math" w:hAnsi="Cambria Math" w:cs="Times New Roman"/>
                    <w:sz w:val="24"/>
                    <w:szCs w:val="24"/>
                    <w:lang w:val="es-ES"/>
                  </w:rPr>
                  <m:t>-1</m:t>
                </w:del>
              </m:r>
            </m:sup>
          </m:sSup>
          <m:r>
            <w:ins w:id="537" w:author="REBECA" w:date="2021-05-24T22:41:00Z">
              <w:rPr>
                <w:rFonts w:ascii="Cambria Math" w:hAnsi="Cambria Math" w:cs="Times New Roman"/>
                <w:sz w:val="24"/>
                <w:szCs w:val="24"/>
                <w:lang w:val="es-ES"/>
              </w:rPr>
              <m:t>-1</m:t>
            </w:ins>
          </m:r>
        </m:oMath>
      </m:oMathPara>
    </w:p>
    <w:p w14:paraId="33FE31FD" w14:textId="77777777" w:rsidR="00216B20" w:rsidRDefault="00216B20" w:rsidP="00C37C4F">
      <w:pPr>
        <w:spacing w:after="0"/>
        <w:ind w:left="0"/>
        <w:jc w:val="both"/>
        <w:rPr>
          <w:rFonts w:ascii="Times New Roman" w:hAnsi="Times New Roman" w:cs="Times New Roman"/>
          <w:sz w:val="24"/>
          <w:szCs w:val="24"/>
          <w:lang w:val="es-ES"/>
        </w:rPr>
        <w:pPrChange w:id="538" w:author="REBECA" w:date="2021-05-26T18:06:00Z">
          <w:pPr>
            <w:spacing w:after="0"/>
            <w:ind w:left="0"/>
          </w:pPr>
        </w:pPrChange>
      </w:pPr>
    </w:p>
    <w:p w14:paraId="5A117046" w14:textId="7E9F1404" w:rsidR="00985CD2" w:rsidRDefault="00216B20" w:rsidP="00C37C4F">
      <w:pPr>
        <w:ind w:left="0"/>
        <w:jc w:val="both"/>
        <w:rPr>
          <w:rFonts w:ascii="Times New Roman" w:hAnsi="Times New Roman" w:cs="Times New Roman"/>
          <w:sz w:val="24"/>
          <w:szCs w:val="24"/>
          <w:lang w:val="es-ES"/>
        </w:rPr>
        <w:pPrChange w:id="539" w:author="REBECA" w:date="2021-05-26T18:06:00Z">
          <w:pPr>
            <w:ind w:left="0"/>
          </w:pPr>
        </w:pPrChange>
      </w:pPr>
      <w:r>
        <w:rPr>
          <w:rFonts w:ascii="Times New Roman" w:hAnsi="Times New Roman" w:cs="Times New Roman"/>
          <w:sz w:val="24"/>
          <w:szCs w:val="24"/>
          <w:lang w:val="es-ES"/>
        </w:rPr>
        <w:t>Es por ello por lo que debemos prestar especial atención a las informaciones bancarias, y los datos que aparecen en la letra pequeña para determinar cual es el tipo de interés correcto que debemos emplear.</w:t>
      </w:r>
    </w:p>
    <w:p w14:paraId="37CFD125" w14:textId="1E7767B6" w:rsidR="00216B20" w:rsidRDefault="005769ED" w:rsidP="00C37C4F">
      <w:pPr>
        <w:ind w:left="0"/>
        <w:jc w:val="both"/>
        <w:rPr>
          <w:rFonts w:ascii="Times New Roman" w:hAnsi="Times New Roman" w:cs="Times New Roman"/>
          <w:sz w:val="24"/>
          <w:szCs w:val="24"/>
          <w:lang w:val="es-ES"/>
        </w:rPr>
        <w:pPrChange w:id="540" w:author="REBECA" w:date="2021-05-26T18:06:00Z">
          <w:pPr>
            <w:ind w:left="0"/>
          </w:pPr>
        </w:pPrChange>
      </w:pPr>
      <w:r>
        <w:rPr>
          <w:noProof/>
        </w:rPr>
        <w:drawing>
          <wp:anchor distT="0" distB="0" distL="114300" distR="114300" simplePos="0" relativeHeight="251713536" behindDoc="1" locked="0" layoutInCell="1" allowOverlap="1" wp14:anchorId="1F771CC7" wp14:editId="359324BC">
            <wp:simplePos x="0" y="0"/>
            <wp:positionH relativeFrom="margin">
              <wp:align>left</wp:align>
            </wp:positionH>
            <wp:positionV relativeFrom="paragraph">
              <wp:posOffset>311785</wp:posOffset>
            </wp:positionV>
            <wp:extent cx="1021715" cy="997585"/>
            <wp:effectExtent l="0" t="0" r="6985" b="0"/>
            <wp:wrapTight wrapText="bothSides">
              <wp:wrapPolygon edited="0">
                <wp:start x="0" y="0"/>
                <wp:lineTo x="0" y="21036"/>
                <wp:lineTo x="21345" y="21036"/>
                <wp:lineTo x="2134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3587" cy="999187"/>
                    </a:xfrm>
                    <a:prstGeom prst="rect">
                      <a:avLst/>
                    </a:prstGeom>
                  </pic:spPr>
                </pic:pic>
              </a:graphicData>
            </a:graphic>
            <wp14:sizeRelH relativeFrom="margin">
              <wp14:pctWidth>0</wp14:pctWidth>
            </wp14:sizeRelH>
            <wp14:sizeRelV relativeFrom="margin">
              <wp14:pctHeight>0</wp14:pctHeight>
            </wp14:sizeRelV>
          </wp:anchor>
        </w:drawing>
      </w:r>
      <w:r w:rsidR="00216B20">
        <w:rPr>
          <w:rFonts w:ascii="Times New Roman" w:hAnsi="Times New Roman" w:cs="Times New Roman"/>
          <w:sz w:val="24"/>
          <w:szCs w:val="24"/>
          <w:lang w:val="es-ES"/>
        </w:rPr>
        <w:t>Vamos a ver un ejemplo gráfico. Observemos este anuncio de Bankinter:</w:t>
      </w:r>
    </w:p>
    <w:p w14:paraId="469098C1" w14:textId="046B2BAE" w:rsidR="00216B20" w:rsidDel="005769ED" w:rsidRDefault="00216B20" w:rsidP="005769ED">
      <w:pPr>
        <w:ind w:left="0"/>
        <w:rPr>
          <w:del w:id="541" w:author="REBECA" w:date="2021-05-26T19:37:00Z"/>
          <w:rFonts w:ascii="Times New Roman" w:hAnsi="Times New Roman" w:cs="Times New Roman"/>
          <w:sz w:val="24"/>
          <w:szCs w:val="24"/>
          <w:lang w:val="es-ES"/>
        </w:rPr>
        <w:pPrChange w:id="542" w:author="REBECA" w:date="2021-05-26T19:37:00Z">
          <w:pPr>
            <w:ind w:left="0"/>
            <w:jc w:val="center"/>
          </w:pPr>
        </w:pPrChange>
      </w:pPr>
    </w:p>
    <w:p w14:paraId="24CEBE84" w14:textId="3DB2A259" w:rsidR="00216B20" w:rsidRDefault="00216B20" w:rsidP="00C231E0">
      <w:pPr>
        <w:ind w:left="0"/>
        <w:rPr>
          <w:rFonts w:ascii="Times New Roman" w:hAnsi="Times New Roman" w:cs="Times New Roman"/>
          <w:sz w:val="24"/>
          <w:szCs w:val="24"/>
          <w:lang w:val="es-ES"/>
        </w:rPr>
      </w:pPr>
      <w:r>
        <w:rPr>
          <w:rFonts w:ascii="Times New Roman" w:hAnsi="Times New Roman" w:cs="Times New Roman"/>
          <w:sz w:val="24"/>
          <w:szCs w:val="24"/>
          <w:lang w:val="es-ES"/>
        </w:rPr>
        <w:t>Como podemos observar el anuncio nos indica un 5% TAE, y justo al lado el número nos indica que existe una letra pequeña, que podemos ver a continuación:</w:t>
      </w:r>
    </w:p>
    <w:p w14:paraId="090B0036" w14:textId="01786EF4" w:rsidR="00216B20" w:rsidRDefault="00216B20" w:rsidP="00C37C4F">
      <w:pPr>
        <w:ind w:left="0"/>
        <w:jc w:val="both"/>
        <w:rPr>
          <w:rFonts w:ascii="Times New Roman" w:hAnsi="Times New Roman" w:cs="Times New Roman"/>
          <w:sz w:val="24"/>
          <w:szCs w:val="24"/>
          <w:lang w:val="es-ES"/>
        </w:rPr>
        <w:pPrChange w:id="543" w:author="REBECA" w:date="2021-05-26T18:06:00Z">
          <w:pPr>
            <w:ind w:left="0"/>
            <w:jc w:val="center"/>
          </w:pPr>
        </w:pPrChange>
      </w:pPr>
      <w:r>
        <w:rPr>
          <w:noProof/>
        </w:rPr>
        <w:drawing>
          <wp:inline distT="0" distB="0" distL="0" distR="0" wp14:anchorId="04454343" wp14:editId="15B8A239">
            <wp:extent cx="4219931" cy="1596865"/>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9189" cy="1623073"/>
                    </a:xfrm>
                    <a:prstGeom prst="rect">
                      <a:avLst/>
                    </a:prstGeom>
                  </pic:spPr>
                </pic:pic>
              </a:graphicData>
            </a:graphic>
          </wp:inline>
        </w:drawing>
      </w:r>
    </w:p>
    <w:p w14:paraId="2A4A72A0" w14:textId="4542A29E" w:rsidR="00216B20" w:rsidRDefault="00216B20" w:rsidP="00C37C4F">
      <w:pPr>
        <w:ind w:left="0"/>
        <w:jc w:val="both"/>
        <w:rPr>
          <w:rFonts w:ascii="Times New Roman" w:hAnsi="Times New Roman" w:cs="Times New Roman"/>
          <w:sz w:val="24"/>
          <w:szCs w:val="24"/>
          <w:lang w:val="es-ES"/>
        </w:rPr>
        <w:pPrChange w:id="544" w:author="REBECA" w:date="2021-05-26T18:06:00Z">
          <w:pPr>
            <w:ind w:left="0"/>
          </w:pPr>
        </w:pPrChange>
      </w:pPr>
      <w:r>
        <w:rPr>
          <w:rFonts w:ascii="Times New Roman" w:hAnsi="Times New Roman" w:cs="Times New Roman"/>
          <w:sz w:val="24"/>
          <w:szCs w:val="24"/>
          <w:lang w:val="es-ES"/>
        </w:rPr>
        <w:lastRenderedPageBreak/>
        <w:t xml:space="preserve">Según nos indica, el 5% TAE equivale a un interés nominal anual de 4,94%, por </w:t>
      </w:r>
      <w:r w:rsidR="00ED4399">
        <w:rPr>
          <w:rFonts w:ascii="Times New Roman" w:hAnsi="Times New Roman" w:cs="Times New Roman"/>
          <w:sz w:val="24"/>
          <w:szCs w:val="24"/>
          <w:lang w:val="es-ES"/>
        </w:rPr>
        <w:t>tanto,</w:t>
      </w:r>
      <w:r>
        <w:rPr>
          <w:rFonts w:ascii="Times New Roman" w:hAnsi="Times New Roman" w:cs="Times New Roman"/>
          <w:sz w:val="24"/>
          <w:szCs w:val="24"/>
          <w:lang w:val="es-ES"/>
        </w:rPr>
        <w:t xml:space="preserve"> este es el tipo de interés que debemos usar en caso de querer realizar cualquier cálculo en referencia a este producto. </w:t>
      </w:r>
    </w:p>
    <w:p w14:paraId="6CA2E6F7" w14:textId="52295344" w:rsidR="00216B20" w:rsidRDefault="00ED4399" w:rsidP="00C37C4F">
      <w:pPr>
        <w:ind w:left="0"/>
        <w:jc w:val="both"/>
        <w:rPr>
          <w:rFonts w:ascii="Times New Roman" w:hAnsi="Times New Roman" w:cs="Times New Roman"/>
          <w:sz w:val="24"/>
          <w:szCs w:val="24"/>
          <w:lang w:val="es-ES"/>
        </w:rPr>
        <w:pPrChange w:id="545" w:author="REBECA" w:date="2021-05-26T18:06:00Z">
          <w:pPr>
            <w:ind w:left="0"/>
          </w:pPr>
        </w:pPrChange>
      </w:pPr>
      <w:r>
        <w:rPr>
          <w:rFonts w:ascii="Times New Roman" w:hAnsi="Times New Roman" w:cs="Times New Roman"/>
          <w:sz w:val="24"/>
          <w:szCs w:val="24"/>
          <w:lang w:val="es-ES"/>
        </w:rPr>
        <w:t>Una vez aclarado los tantos equivalentes, vamos a ver un ejemplo práctico de capital compuesto: Calcular los intereses anuales obtenidos a un 10% de interés sobre un capital inicial de 10.000 euros durante 4 años mediante interés compuesto. Como podemos observar, el enunciado es el mismo, y vamos por tanto a comparar los resultados.</w:t>
      </w:r>
    </w:p>
    <w:p w14:paraId="166C2D0D" w14:textId="47A5F072" w:rsidR="00ED4399" w:rsidRDefault="00ED4399" w:rsidP="00C37C4F">
      <w:pPr>
        <w:ind w:left="0"/>
        <w:jc w:val="both"/>
        <w:rPr>
          <w:rFonts w:ascii="Times New Roman" w:hAnsi="Times New Roman" w:cs="Times New Roman"/>
          <w:sz w:val="24"/>
          <w:szCs w:val="24"/>
          <w:lang w:val="es-ES"/>
        </w:rPr>
        <w:pPrChange w:id="546" w:author="REBECA" w:date="2021-05-26T18:06:00Z">
          <w:pPr>
            <w:ind w:left="0"/>
          </w:pPr>
        </w:pPrChange>
      </w:pPr>
      <w:r>
        <w:rPr>
          <w:rFonts w:ascii="Times New Roman" w:hAnsi="Times New Roman" w:cs="Times New Roman"/>
          <w:sz w:val="24"/>
          <w:szCs w:val="24"/>
          <w:lang w:val="es-ES"/>
        </w:rPr>
        <w:t>Si realizamos los cálculos mediante Excel, podemos observar que obtenemos 641 €</w:t>
      </w:r>
      <w:ins w:id="547" w:author="REBECA" w:date="2021-05-26T19:38:00Z">
        <w:r w:rsidR="005769ED">
          <w:rPr>
            <w:rFonts w:ascii="Times New Roman" w:hAnsi="Times New Roman" w:cs="Times New Roman"/>
            <w:sz w:val="24"/>
            <w:szCs w:val="24"/>
            <w:lang w:val="es-ES"/>
          </w:rPr>
          <w:t>,</w:t>
        </w:r>
      </w:ins>
      <w:r>
        <w:rPr>
          <w:rFonts w:ascii="Times New Roman" w:hAnsi="Times New Roman" w:cs="Times New Roman"/>
          <w:sz w:val="24"/>
          <w:szCs w:val="24"/>
          <w:lang w:val="es-ES"/>
        </w:rPr>
        <w:t xml:space="preserve"> más </w:t>
      </w:r>
      <w:ins w:id="548" w:author="REBECA" w:date="2021-05-26T19:39:00Z">
        <w:r w:rsidR="005769ED">
          <w:rPr>
            <w:rFonts w:ascii="Times New Roman" w:hAnsi="Times New Roman" w:cs="Times New Roman"/>
            <w:sz w:val="24"/>
            <w:szCs w:val="24"/>
            <w:lang w:val="es-ES"/>
          </w:rPr>
          <w:t xml:space="preserve">cantidad </w:t>
        </w:r>
      </w:ins>
      <w:r>
        <w:rPr>
          <w:rFonts w:ascii="Times New Roman" w:hAnsi="Times New Roman" w:cs="Times New Roman"/>
          <w:sz w:val="24"/>
          <w:szCs w:val="24"/>
          <w:lang w:val="es-ES"/>
        </w:rPr>
        <w:t>que mediante interés simple.</w:t>
      </w:r>
    </w:p>
    <w:tbl>
      <w:tblPr>
        <w:tblW w:w="8030" w:type="dxa"/>
        <w:tblCellMar>
          <w:left w:w="70" w:type="dxa"/>
          <w:right w:w="70" w:type="dxa"/>
        </w:tblCellMar>
        <w:tblLook w:val="04A0" w:firstRow="1" w:lastRow="0" w:firstColumn="1" w:lastColumn="0" w:noHBand="0" w:noVBand="1"/>
        <w:tblPrChange w:id="549" w:author="REBECA" w:date="2021-05-26T19:43:00Z">
          <w:tblPr>
            <w:tblW w:w="7280" w:type="dxa"/>
            <w:tblCellMar>
              <w:left w:w="70" w:type="dxa"/>
              <w:right w:w="70" w:type="dxa"/>
            </w:tblCellMar>
            <w:tblLook w:val="04A0" w:firstRow="1" w:lastRow="0" w:firstColumn="1" w:lastColumn="0" w:noHBand="0" w:noVBand="1"/>
          </w:tblPr>
        </w:tblPrChange>
      </w:tblPr>
      <w:tblGrid>
        <w:gridCol w:w="1606"/>
        <w:gridCol w:w="1606"/>
        <w:gridCol w:w="1606"/>
        <w:gridCol w:w="1606"/>
        <w:gridCol w:w="1606"/>
        <w:tblGridChange w:id="550">
          <w:tblGrid>
            <w:gridCol w:w="1456"/>
            <w:gridCol w:w="1456"/>
            <w:gridCol w:w="1456"/>
            <w:gridCol w:w="1456"/>
            <w:gridCol w:w="1456"/>
          </w:tblGrid>
        </w:tblGridChange>
      </w:tblGrid>
      <w:tr w:rsidR="00ED4399" w:rsidRPr="00ED4399" w14:paraId="35CC9080" w14:textId="77777777" w:rsidTr="00F565A2">
        <w:trPr>
          <w:trHeight w:val="207"/>
          <w:trPrChange w:id="551" w:author="REBECA" w:date="2021-05-26T19:43:00Z">
            <w:trPr>
              <w:trHeight w:val="241"/>
            </w:trPr>
          </w:trPrChange>
        </w:trPr>
        <w:tc>
          <w:tcPr>
            <w:tcW w:w="1606" w:type="dxa"/>
            <w:tcBorders>
              <w:top w:val="single" w:sz="8" w:space="0" w:color="4472C4"/>
              <w:left w:val="single" w:sz="8" w:space="0" w:color="4472C4"/>
              <w:bottom w:val="nil"/>
              <w:right w:val="nil"/>
            </w:tcBorders>
            <w:shd w:val="clear" w:color="000000" w:fill="4472C4"/>
            <w:noWrap/>
            <w:vAlign w:val="center"/>
            <w:hideMark/>
            <w:tcPrChange w:id="552" w:author="REBECA" w:date="2021-05-26T19:43:00Z">
              <w:tcPr>
                <w:tcW w:w="1456" w:type="dxa"/>
                <w:tcBorders>
                  <w:top w:val="single" w:sz="8" w:space="0" w:color="4472C4"/>
                  <w:left w:val="single" w:sz="8" w:space="0" w:color="4472C4"/>
                  <w:bottom w:val="nil"/>
                  <w:right w:val="nil"/>
                </w:tcBorders>
                <w:shd w:val="clear" w:color="000000" w:fill="4472C4"/>
                <w:noWrap/>
                <w:vAlign w:val="center"/>
                <w:hideMark/>
              </w:tcPr>
            </w:tcPrChange>
          </w:tcPr>
          <w:p w14:paraId="60479919" w14:textId="77777777" w:rsidR="00ED4399" w:rsidRPr="00ED4399" w:rsidRDefault="00ED4399" w:rsidP="00C37C4F">
            <w:pPr>
              <w:spacing w:after="0" w:line="240" w:lineRule="auto"/>
              <w:ind w:left="0"/>
              <w:jc w:val="both"/>
              <w:rPr>
                <w:rFonts w:ascii="Calibri" w:eastAsia="Times New Roman" w:hAnsi="Calibri" w:cs="Calibri"/>
                <w:b/>
                <w:bCs/>
                <w:color w:val="FFFFFF"/>
                <w:sz w:val="22"/>
                <w:szCs w:val="22"/>
                <w:lang w:val="es-ES" w:eastAsia="es-ES" w:bidi="ar-SA"/>
              </w:rPr>
              <w:pPrChange w:id="553" w:author="REBECA" w:date="2021-05-26T18:06:00Z">
                <w:pPr>
                  <w:spacing w:after="0" w:line="240" w:lineRule="auto"/>
                  <w:ind w:left="0"/>
                  <w:jc w:val="center"/>
                </w:pPr>
              </w:pPrChange>
            </w:pPr>
            <w:r w:rsidRPr="00ED4399">
              <w:rPr>
                <w:rFonts w:ascii="Calibri" w:eastAsia="Times New Roman" w:hAnsi="Calibri" w:cs="Calibri"/>
                <w:b/>
                <w:bCs/>
                <w:color w:val="FFFFFF"/>
                <w:sz w:val="22"/>
                <w:szCs w:val="22"/>
                <w:lang w:val="es-ES" w:eastAsia="es-ES" w:bidi="ar-SA"/>
              </w:rPr>
              <w:t>C0</w:t>
            </w:r>
          </w:p>
        </w:tc>
        <w:tc>
          <w:tcPr>
            <w:tcW w:w="1606" w:type="dxa"/>
            <w:tcBorders>
              <w:top w:val="single" w:sz="8" w:space="0" w:color="4472C4"/>
              <w:left w:val="nil"/>
              <w:bottom w:val="nil"/>
              <w:right w:val="single" w:sz="8" w:space="0" w:color="4472C4"/>
            </w:tcBorders>
            <w:shd w:val="clear" w:color="auto" w:fill="auto"/>
            <w:noWrap/>
            <w:vAlign w:val="center"/>
            <w:hideMark/>
            <w:tcPrChange w:id="554" w:author="REBECA" w:date="2021-05-26T19:43:00Z">
              <w:tcPr>
                <w:tcW w:w="1456" w:type="dxa"/>
                <w:tcBorders>
                  <w:top w:val="single" w:sz="8" w:space="0" w:color="4472C4"/>
                  <w:left w:val="nil"/>
                  <w:bottom w:val="nil"/>
                  <w:right w:val="single" w:sz="8" w:space="0" w:color="4472C4"/>
                </w:tcBorders>
                <w:shd w:val="clear" w:color="auto" w:fill="auto"/>
                <w:noWrap/>
                <w:vAlign w:val="center"/>
                <w:hideMark/>
              </w:tcPr>
            </w:tcPrChange>
          </w:tcPr>
          <w:p w14:paraId="35C93F01"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55" w:author="REBECA" w:date="2021-05-26T18:06:00Z">
                <w:pPr>
                  <w:spacing w:after="0" w:line="240" w:lineRule="auto"/>
                  <w:ind w:left="0"/>
                  <w:jc w:val="right"/>
                </w:pPr>
              </w:pPrChange>
            </w:pPr>
            <w:r w:rsidRPr="00ED4399">
              <w:rPr>
                <w:rFonts w:ascii="Calibri" w:eastAsia="Times New Roman" w:hAnsi="Calibri" w:cs="Calibri"/>
                <w:color w:val="000000"/>
                <w:sz w:val="22"/>
                <w:szCs w:val="22"/>
                <w:lang w:val="es-ES" w:eastAsia="es-ES" w:bidi="ar-SA"/>
              </w:rPr>
              <w:t>10.000,00 €</w:t>
            </w:r>
          </w:p>
        </w:tc>
        <w:tc>
          <w:tcPr>
            <w:tcW w:w="1606" w:type="dxa"/>
            <w:tcBorders>
              <w:top w:val="nil"/>
              <w:left w:val="nil"/>
              <w:bottom w:val="nil"/>
              <w:right w:val="nil"/>
            </w:tcBorders>
            <w:shd w:val="clear" w:color="auto" w:fill="auto"/>
            <w:noWrap/>
            <w:vAlign w:val="bottom"/>
            <w:hideMark/>
            <w:tcPrChange w:id="556" w:author="REBECA" w:date="2021-05-26T19:43:00Z">
              <w:tcPr>
                <w:tcW w:w="1456" w:type="dxa"/>
                <w:tcBorders>
                  <w:top w:val="nil"/>
                  <w:left w:val="nil"/>
                  <w:bottom w:val="nil"/>
                  <w:right w:val="nil"/>
                </w:tcBorders>
                <w:shd w:val="clear" w:color="auto" w:fill="auto"/>
                <w:noWrap/>
                <w:vAlign w:val="bottom"/>
                <w:hideMark/>
              </w:tcPr>
            </w:tcPrChange>
          </w:tcPr>
          <w:p w14:paraId="0482EAED"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57" w:author="REBECA" w:date="2021-05-26T18:06:00Z">
                <w:pPr>
                  <w:spacing w:after="0" w:line="240" w:lineRule="auto"/>
                  <w:ind w:left="0"/>
                  <w:jc w:val="right"/>
                </w:pPr>
              </w:pPrChange>
            </w:pPr>
          </w:p>
        </w:tc>
        <w:tc>
          <w:tcPr>
            <w:tcW w:w="1606" w:type="dxa"/>
            <w:tcBorders>
              <w:top w:val="single" w:sz="8" w:space="0" w:color="4472C4"/>
              <w:left w:val="single" w:sz="8" w:space="0" w:color="4472C4"/>
              <w:bottom w:val="nil"/>
              <w:right w:val="nil"/>
            </w:tcBorders>
            <w:shd w:val="clear" w:color="000000" w:fill="4472C4"/>
            <w:noWrap/>
            <w:vAlign w:val="center"/>
            <w:hideMark/>
            <w:tcPrChange w:id="558" w:author="REBECA" w:date="2021-05-26T19:43:00Z">
              <w:tcPr>
                <w:tcW w:w="1456" w:type="dxa"/>
                <w:tcBorders>
                  <w:top w:val="single" w:sz="8" w:space="0" w:color="4472C4"/>
                  <w:left w:val="single" w:sz="8" w:space="0" w:color="4472C4"/>
                  <w:bottom w:val="nil"/>
                  <w:right w:val="nil"/>
                </w:tcBorders>
                <w:shd w:val="clear" w:color="000000" w:fill="4472C4"/>
                <w:noWrap/>
                <w:vAlign w:val="center"/>
                <w:hideMark/>
              </w:tcPr>
            </w:tcPrChange>
          </w:tcPr>
          <w:p w14:paraId="2D7B263E" w14:textId="77777777" w:rsidR="00ED4399" w:rsidRPr="00ED4399" w:rsidRDefault="00ED4399" w:rsidP="00C37C4F">
            <w:pPr>
              <w:spacing w:after="0" w:line="240" w:lineRule="auto"/>
              <w:ind w:left="0"/>
              <w:jc w:val="both"/>
              <w:rPr>
                <w:rFonts w:ascii="Calibri" w:eastAsia="Times New Roman" w:hAnsi="Calibri" w:cs="Calibri"/>
                <w:b/>
                <w:bCs/>
                <w:color w:val="FFFFFF"/>
                <w:sz w:val="22"/>
                <w:szCs w:val="22"/>
                <w:lang w:val="es-ES" w:eastAsia="es-ES" w:bidi="ar-SA"/>
              </w:rPr>
              <w:pPrChange w:id="559" w:author="REBECA" w:date="2021-05-26T18:06:00Z">
                <w:pPr>
                  <w:spacing w:after="0" w:line="240" w:lineRule="auto"/>
                  <w:ind w:left="0"/>
                  <w:jc w:val="center"/>
                </w:pPr>
              </w:pPrChange>
            </w:pPr>
            <w:r w:rsidRPr="00ED4399">
              <w:rPr>
                <w:rFonts w:ascii="Calibri" w:eastAsia="Times New Roman" w:hAnsi="Calibri" w:cs="Calibri"/>
                <w:b/>
                <w:bCs/>
                <w:color w:val="FFFFFF"/>
                <w:sz w:val="22"/>
                <w:szCs w:val="22"/>
                <w:lang w:val="es-ES" w:eastAsia="es-ES" w:bidi="ar-SA"/>
              </w:rPr>
              <w:t>AÑO</w:t>
            </w:r>
          </w:p>
        </w:tc>
        <w:tc>
          <w:tcPr>
            <w:tcW w:w="1606" w:type="dxa"/>
            <w:tcBorders>
              <w:top w:val="single" w:sz="8" w:space="0" w:color="4472C4"/>
              <w:left w:val="nil"/>
              <w:bottom w:val="nil"/>
              <w:right w:val="single" w:sz="8" w:space="0" w:color="4472C4"/>
            </w:tcBorders>
            <w:shd w:val="clear" w:color="000000" w:fill="4472C4"/>
            <w:noWrap/>
            <w:vAlign w:val="center"/>
            <w:hideMark/>
            <w:tcPrChange w:id="560" w:author="REBECA" w:date="2021-05-26T19:43:00Z">
              <w:tcPr>
                <w:tcW w:w="1456" w:type="dxa"/>
                <w:tcBorders>
                  <w:top w:val="single" w:sz="8" w:space="0" w:color="4472C4"/>
                  <w:left w:val="nil"/>
                  <w:bottom w:val="nil"/>
                  <w:right w:val="single" w:sz="8" w:space="0" w:color="4472C4"/>
                </w:tcBorders>
                <w:shd w:val="clear" w:color="000000" w:fill="4472C4"/>
                <w:noWrap/>
                <w:vAlign w:val="center"/>
                <w:hideMark/>
              </w:tcPr>
            </w:tcPrChange>
          </w:tcPr>
          <w:p w14:paraId="6876EF70" w14:textId="77777777" w:rsidR="00ED4399" w:rsidRPr="00ED4399" w:rsidRDefault="00ED4399" w:rsidP="00C37C4F">
            <w:pPr>
              <w:spacing w:after="0" w:line="240" w:lineRule="auto"/>
              <w:ind w:left="0"/>
              <w:jc w:val="both"/>
              <w:rPr>
                <w:rFonts w:ascii="Calibri" w:eastAsia="Times New Roman" w:hAnsi="Calibri" w:cs="Calibri"/>
                <w:b/>
                <w:bCs/>
                <w:color w:val="FFFFFF"/>
                <w:sz w:val="22"/>
                <w:szCs w:val="22"/>
                <w:lang w:val="es-ES" w:eastAsia="es-ES" w:bidi="ar-SA"/>
              </w:rPr>
              <w:pPrChange w:id="561" w:author="REBECA" w:date="2021-05-26T18:06:00Z">
                <w:pPr>
                  <w:spacing w:after="0" w:line="240" w:lineRule="auto"/>
                  <w:ind w:left="0"/>
                  <w:jc w:val="center"/>
                </w:pPr>
              </w:pPrChange>
            </w:pPr>
            <w:r w:rsidRPr="00ED4399">
              <w:rPr>
                <w:rFonts w:ascii="Calibri" w:eastAsia="Times New Roman" w:hAnsi="Calibri" w:cs="Calibri"/>
                <w:b/>
                <w:bCs/>
                <w:color w:val="FFFFFF"/>
                <w:sz w:val="22"/>
                <w:szCs w:val="22"/>
                <w:lang w:val="es-ES" w:eastAsia="es-ES" w:bidi="ar-SA"/>
              </w:rPr>
              <w:t>INTERESES</w:t>
            </w:r>
          </w:p>
        </w:tc>
      </w:tr>
      <w:tr w:rsidR="00ED4399" w:rsidRPr="00ED4399" w14:paraId="449C49E8" w14:textId="77777777" w:rsidTr="00F565A2">
        <w:trPr>
          <w:trHeight w:val="207"/>
          <w:trPrChange w:id="562" w:author="REBECA" w:date="2021-05-26T19:43:00Z">
            <w:trPr>
              <w:trHeight w:val="241"/>
            </w:trPr>
          </w:trPrChange>
        </w:trPr>
        <w:tc>
          <w:tcPr>
            <w:tcW w:w="1606" w:type="dxa"/>
            <w:tcBorders>
              <w:top w:val="single" w:sz="8" w:space="0" w:color="4472C4"/>
              <w:left w:val="single" w:sz="8" w:space="0" w:color="4472C4"/>
              <w:bottom w:val="nil"/>
              <w:right w:val="nil"/>
            </w:tcBorders>
            <w:shd w:val="clear" w:color="000000" w:fill="4472C4"/>
            <w:noWrap/>
            <w:vAlign w:val="center"/>
            <w:hideMark/>
            <w:tcPrChange w:id="563" w:author="REBECA" w:date="2021-05-26T19:43:00Z">
              <w:tcPr>
                <w:tcW w:w="1456" w:type="dxa"/>
                <w:tcBorders>
                  <w:top w:val="single" w:sz="8" w:space="0" w:color="4472C4"/>
                  <w:left w:val="single" w:sz="8" w:space="0" w:color="4472C4"/>
                  <w:bottom w:val="nil"/>
                  <w:right w:val="nil"/>
                </w:tcBorders>
                <w:shd w:val="clear" w:color="000000" w:fill="4472C4"/>
                <w:noWrap/>
                <w:vAlign w:val="center"/>
                <w:hideMark/>
              </w:tcPr>
            </w:tcPrChange>
          </w:tcPr>
          <w:p w14:paraId="03D05F29" w14:textId="77777777" w:rsidR="00ED4399" w:rsidRPr="00ED4399" w:rsidRDefault="00ED4399" w:rsidP="00C37C4F">
            <w:pPr>
              <w:spacing w:after="0" w:line="240" w:lineRule="auto"/>
              <w:ind w:left="0"/>
              <w:jc w:val="both"/>
              <w:rPr>
                <w:rFonts w:ascii="Calibri" w:eastAsia="Times New Roman" w:hAnsi="Calibri" w:cs="Calibri"/>
                <w:b/>
                <w:bCs/>
                <w:color w:val="FFFFFF"/>
                <w:sz w:val="22"/>
                <w:szCs w:val="22"/>
                <w:lang w:val="es-ES" w:eastAsia="es-ES" w:bidi="ar-SA"/>
              </w:rPr>
              <w:pPrChange w:id="564" w:author="REBECA" w:date="2021-05-26T18:06:00Z">
                <w:pPr>
                  <w:spacing w:after="0" w:line="240" w:lineRule="auto"/>
                  <w:ind w:left="0"/>
                  <w:jc w:val="center"/>
                </w:pPr>
              </w:pPrChange>
            </w:pPr>
            <w:r w:rsidRPr="00ED4399">
              <w:rPr>
                <w:rFonts w:ascii="Calibri" w:eastAsia="Times New Roman" w:hAnsi="Calibri" w:cs="Calibri"/>
                <w:b/>
                <w:bCs/>
                <w:color w:val="FFFFFF"/>
                <w:sz w:val="22"/>
                <w:szCs w:val="22"/>
                <w:lang w:val="es-ES" w:eastAsia="es-ES" w:bidi="ar-SA"/>
              </w:rPr>
              <w:t>i</w:t>
            </w:r>
          </w:p>
        </w:tc>
        <w:tc>
          <w:tcPr>
            <w:tcW w:w="1606" w:type="dxa"/>
            <w:tcBorders>
              <w:top w:val="single" w:sz="8" w:space="0" w:color="4472C4"/>
              <w:left w:val="nil"/>
              <w:bottom w:val="nil"/>
              <w:right w:val="single" w:sz="8" w:space="0" w:color="4472C4"/>
            </w:tcBorders>
            <w:shd w:val="clear" w:color="auto" w:fill="auto"/>
            <w:noWrap/>
            <w:vAlign w:val="center"/>
            <w:hideMark/>
            <w:tcPrChange w:id="565" w:author="REBECA" w:date="2021-05-26T19:43:00Z">
              <w:tcPr>
                <w:tcW w:w="1456" w:type="dxa"/>
                <w:tcBorders>
                  <w:top w:val="single" w:sz="8" w:space="0" w:color="4472C4"/>
                  <w:left w:val="nil"/>
                  <w:bottom w:val="nil"/>
                  <w:right w:val="single" w:sz="8" w:space="0" w:color="4472C4"/>
                </w:tcBorders>
                <w:shd w:val="clear" w:color="auto" w:fill="auto"/>
                <w:noWrap/>
                <w:vAlign w:val="center"/>
                <w:hideMark/>
              </w:tcPr>
            </w:tcPrChange>
          </w:tcPr>
          <w:p w14:paraId="6BDF6782"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66" w:author="REBECA" w:date="2021-05-26T18:06:00Z">
                <w:pPr>
                  <w:spacing w:after="0" w:line="240" w:lineRule="auto"/>
                  <w:ind w:left="0"/>
                  <w:jc w:val="center"/>
                </w:pPr>
              </w:pPrChange>
            </w:pPr>
            <w:r w:rsidRPr="00ED4399">
              <w:rPr>
                <w:rFonts w:ascii="Calibri" w:eastAsia="Times New Roman" w:hAnsi="Calibri" w:cs="Calibri"/>
                <w:color w:val="000000"/>
                <w:sz w:val="22"/>
                <w:szCs w:val="22"/>
                <w:lang w:val="es-ES" w:eastAsia="es-ES" w:bidi="ar-SA"/>
              </w:rPr>
              <w:t>10%</w:t>
            </w:r>
          </w:p>
        </w:tc>
        <w:tc>
          <w:tcPr>
            <w:tcW w:w="1606" w:type="dxa"/>
            <w:tcBorders>
              <w:top w:val="nil"/>
              <w:left w:val="nil"/>
              <w:bottom w:val="nil"/>
              <w:right w:val="nil"/>
            </w:tcBorders>
            <w:shd w:val="clear" w:color="auto" w:fill="auto"/>
            <w:noWrap/>
            <w:vAlign w:val="bottom"/>
            <w:hideMark/>
            <w:tcPrChange w:id="567" w:author="REBECA" w:date="2021-05-26T19:43:00Z">
              <w:tcPr>
                <w:tcW w:w="1456" w:type="dxa"/>
                <w:tcBorders>
                  <w:top w:val="nil"/>
                  <w:left w:val="nil"/>
                  <w:bottom w:val="nil"/>
                  <w:right w:val="nil"/>
                </w:tcBorders>
                <w:shd w:val="clear" w:color="auto" w:fill="auto"/>
                <w:noWrap/>
                <w:vAlign w:val="bottom"/>
                <w:hideMark/>
              </w:tcPr>
            </w:tcPrChange>
          </w:tcPr>
          <w:p w14:paraId="7492C83B"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68" w:author="REBECA" w:date="2021-05-26T18:06:00Z">
                <w:pPr>
                  <w:spacing w:after="0" w:line="240" w:lineRule="auto"/>
                  <w:ind w:left="0"/>
                  <w:jc w:val="center"/>
                </w:pPr>
              </w:pPrChange>
            </w:pPr>
          </w:p>
        </w:tc>
        <w:tc>
          <w:tcPr>
            <w:tcW w:w="1606" w:type="dxa"/>
            <w:tcBorders>
              <w:top w:val="single" w:sz="8" w:space="0" w:color="4472C4"/>
              <w:left w:val="single" w:sz="8" w:space="0" w:color="4472C4"/>
              <w:bottom w:val="nil"/>
              <w:right w:val="nil"/>
            </w:tcBorders>
            <w:shd w:val="clear" w:color="auto" w:fill="auto"/>
            <w:noWrap/>
            <w:vAlign w:val="center"/>
            <w:hideMark/>
            <w:tcPrChange w:id="569" w:author="REBECA" w:date="2021-05-26T19:43:00Z">
              <w:tcPr>
                <w:tcW w:w="1456" w:type="dxa"/>
                <w:tcBorders>
                  <w:top w:val="single" w:sz="8" w:space="0" w:color="4472C4"/>
                  <w:left w:val="single" w:sz="8" w:space="0" w:color="4472C4"/>
                  <w:bottom w:val="nil"/>
                  <w:right w:val="nil"/>
                </w:tcBorders>
                <w:shd w:val="clear" w:color="auto" w:fill="auto"/>
                <w:noWrap/>
                <w:vAlign w:val="center"/>
                <w:hideMark/>
              </w:tcPr>
            </w:tcPrChange>
          </w:tcPr>
          <w:p w14:paraId="3E186FC0"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70" w:author="REBECA" w:date="2021-05-26T18:06:00Z">
                <w:pPr>
                  <w:spacing w:after="0" w:line="240" w:lineRule="auto"/>
                  <w:ind w:left="0"/>
                  <w:jc w:val="center"/>
                </w:pPr>
              </w:pPrChange>
            </w:pPr>
            <w:r w:rsidRPr="00ED4399">
              <w:rPr>
                <w:rFonts w:ascii="Calibri" w:eastAsia="Times New Roman" w:hAnsi="Calibri" w:cs="Calibri"/>
                <w:color w:val="000000"/>
                <w:sz w:val="22"/>
                <w:szCs w:val="22"/>
                <w:lang w:val="es-ES" w:eastAsia="es-ES" w:bidi="ar-SA"/>
              </w:rPr>
              <w:t>1</w:t>
            </w:r>
          </w:p>
        </w:tc>
        <w:tc>
          <w:tcPr>
            <w:tcW w:w="1606" w:type="dxa"/>
            <w:tcBorders>
              <w:top w:val="single" w:sz="8" w:space="0" w:color="4472C4"/>
              <w:left w:val="nil"/>
              <w:bottom w:val="nil"/>
              <w:right w:val="single" w:sz="8" w:space="0" w:color="4472C4"/>
            </w:tcBorders>
            <w:shd w:val="clear" w:color="auto" w:fill="auto"/>
            <w:noWrap/>
            <w:vAlign w:val="center"/>
            <w:hideMark/>
            <w:tcPrChange w:id="571" w:author="REBECA" w:date="2021-05-26T19:43:00Z">
              <w:tcPr>
                <w:tcW w:w="1456" w:type="dxa"/>
                <w:tcBorders>
                  <w:top w:val="single" w:sz="8" w:space="0" w:color="4472C4"/>
                  <w:left w:val="nil"/>
                  <w:bottom w:val="nil"/>
                  <w:right w:val="single" w:sz="8" w:space="0" w:color="4472C4"/>
                </w:tcBorders>
                <w:shd w:val="clear" w:color="auto" w:fill="auto"/>
                <w:noWrap/>
                <w:vAlign w:val="center"/>
                <w:hideMark/>
              </w:tcPr>
            </w:tcPrChange>
          </w:tcPr>
          <w:p w14:paraId="4A83FD61"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72" w:author="REBECA" w:date="2021-05-26T18:06:00Z">
                <w:pPr>
                  <w:spacing w:after="0" w:line="240" w:lineRule="auto"/>
                  <w:ind w:left="0"/>
                  <w:jc w:val="right"/>
                </w:pPr>
              </w:pPrChange>
            </w:pPr>
            <w:r w:rsidRPr="00ED4399">
              <w:rPr>
                <w:rFonts w:ascii="Calibri" w:eastAsia="Times New Roman" w:hAnsi="Calibri" w:cs="Calibri"/>
                <w:color w:val="000000"/>
                <w:sz w:val="22"/>
                <w:szCs w:val="22"/>
                <w:lang w:val="es-ES" w:eastAsia="es-ES" w:bidi="ar-SA"/>
              </w:rPr>
              <w:t>1.000,00 €</w:t>
            </w:r>
          </w:p>
        </w:tc>
      </w:tr>
      <w:tr w:rsidR="00ED4399" w:rsidRPr="00ED4399" w14:paraId="61F0F1B8" w14:textId="77777777" w:rsidTr="00F565A2">
        <w:trPr>
          <w:trHeight w:val="207"/>
          <w:trPrChange w:id="573" w:author="REBECA" w:date="2021-05-26T19:43:00Z">
            <w:trPr>
              <w:trHeight w:val="241"/>
            </w:trPr>
          </w:trPrChange>
        </w:trPr>
        <w:tc>
          <w:tcPr>
            <w:tcW w:w="1606" w:type="dxa"/>
            <w:tcBorders>
              <w:top w:val="single" w:sz="8" w:space="0" w:color="4472C4"/>
              <w:left w:val="single" w:sz="8" w:space="0" w:color="4472C4"/>
              <w:bottom w:val="nil"/>
              <w:right w:val="nil"/>
            </w:tcBorders>
            <w:shd w:val="clear" w:color="000000" w:fill="4472C4"/>
            <w:noWrap/>
            <w:vAlign w:val="center"/>
            <w:hideMark/>
            <w:tcPrChange w:id="574" w:author="REBECA" w:date="2021-05-26T19:43:00Z">
              <w:tcPr>
                <w:tcW w:w="1456" w:type="dxa"/>
                <w:tcBorders>
                  <w:top w:val="single" w:sz="8" w:space="0" w:color="4472C4"/>
                  <w:left w:val="single" w:sz="8" w:space="0" w:color="4472C4"/>
                  <w:bottom w:val="nil"/>
                  <w:right w:val="nil"/>
                </w:tcBorders>
                <w:shd w:val="clear" w:color="000000" w:fill="4472C4"/>
                <w:noWrap/>
                <w:vAlign w:val="center"/>
                <w:hideMark/>
              </w:tcPr>
            </w:tcPrChange>
          </w:tcPr>
          <w:p w14:paraId="3ACC10B0" w14:textId="77777777" w:rsidR="00ED4399" w:rsidRPr="00ED4399" w:rsidRDefault="00ED4399" w:rsidP="00C37C4F">
            <w:pPr>
              <w:spacing w:after="0" w:line="240" w:lineRule="auto"/>
              <w:ind w:left="0"/>
              <w:jc w:val="both"/>
              <w:rPr>
                <w:rFonts w:ascii="Calibri" w:eastAsia="Times New Roman" w:hAnsi="Calibri" w:cs="Calibri"/>
                <w:b/>
                <w:bCs/>
                <w:color w:val="FFFFFF"/>
                <w:sz w:val="22"/>
                <w:szCs w:val="22"/>
                <w:lang w:val="es-ES" w:eastAsia="es-ES" w:bidi="ar-SA"/>
              </w:rPr>
              <w:pPrChange w:id="575" w:author="REBECA" w:date="2021-05-26T18:06:00Z">
                <w:pPr>
                  <w:spacing w:after="0" w:line="240" w:lineRule="auto"/>
                  <w:ind w:left="0"/>
                  <w:jc w:val="center"/>
                </w:pPr>
              </w:pPrChange>
            </w:pPr>
            <w:r w:rsidRPr="00ED4399">
              <w:rPr>
                <w:rFonts w:ascii="Calibri" w:eastAsia="Times New Roman" w:hAnsi="Calibri" w:cs="Calibri"/>
                <w:b/>
                <w:bCs/>
                <w:color w:val="FFFFFF"/>
                <w:sz w:val="22"/>
                <w:szCs w:val="22"/>
                <w:lang w:val="es-ES" w:eastAsia="es-ES" w:bidi="ar-SA"/>
              </w:rPr>
              <w:t>n</w:t>
            </w:r>
          </w:p>
        </w:tc>
        <w:tc>
          <w:tcPr>
            <w:tcW w:w="1606" w:type="dxa"/>
            <w:tcBorders>
              <w:top w:val="single" w:sz="8" w:space="0" w:color="4472C4"/>
              <w:left w:val="single" w:sz="8" w:space="0" w:color="4472C4"/>
              <w:bottom w:val="single" w:sz="8" w:space="0" w:color="4472C4"/>
              <w:right w:val="single" w:sz="8" w:space="0" w:color="4472C4"/>
            </w:tcBorders>
            <w:shd w:val="clear" w:color="auto" w:fill="auto"/>
            <w:noWrap/>
            <w:vAlign w:val="center"/>
            <w:hideMark/>
            <w:tcPrChange w:id="576" w:author="REBECA" w:date="2021-05-26T19:43:00Z">
              <w:tcPr>
                <w:tcW w:w="1456" w:type="dxa"/>
                <w:tcBorders>
                  <w:top w:val="single" w:sz="8" w:space="0" w:color="4472C4"/>
                  <w:left w:val="single" w:sz="8" w:space="0" w:color="4472C4"/>
                  <w:bottom w:val="single" w:sz="8" w:space="0" w:color="4472C4"/>
                  <w:right w:val="single" w:sz="8" w:space="0" w:color="4472C4"/>
                </w:tcBorders>
                <w:shd w:val="clear" w:color="auto" w:fill="auto"/>
                <w:noWrap/>
                <w:vAlign w:val="center"/>
                <w:hideMark/>
              </w:tcPr>
            </w:tcPrChange>
          </w:tcPr>
          <w:p w14:paraId="41A90DBF"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77" w:author="REBECA" w:date="2021-05-26T18:06:00Z">
                <w:pPr>
                  <w:spacing w:after="0" w:line="240" w:lineRule="auto"/>
                  <w:ind w:left="0"/>
                  <w:jc w:val="center"/>
                </w:pPr>
              </w:pPrChange>
            </w:pPr>
            <w:r w:rsidRPr="00ED4399">
              <w:rPr>
                <w:rFonts w:ascii="Calibri" w:eastAsia="Times New Roman" w:hAnsi="Calibri" w:cs="Calibri"/>
                <w:color w:val="000000"/>
                <w:sz w:val="22"/>
                <w:szCs w:val="22"/>
                <w:lang w:val="es-ES" w:eastAsia="es-ES" w:bidi="ar-SA"/>
              </w:rPr>
              <w:t>4</w:t>
            </w:r>
          </w:p>
        </w:tc>
        <w:tc>
          <w:tcPr>
            <w:tcW w:w="1606" w:type="dxa"/>
            <w:tcBorders>
              <w:top w:val="nil"/>
              <w:left w:val="nil"/>
              <w:bottom w:val="nil"/>
              <w:right w:val="nil"/>
            </w:tcBorders>
            <w:shd w:val="clear" w:color="auto" w:fill="auto"/>
            <w:noWrap/>
            <w:vAlign w:val="bottom"/>
            <w:hideMark/>
            <w:tcPrChange w:id="578" w:author="REBECA" w:date="2021-05-26T19:43:00Z">
              <w:tcPr>
                <w:tcW w:w="1456" w:type="dxa"/>
                <w:tcBorders>
                  <w:top w:val="nil"/>
                  <w:left w:val="nil"/>
                  <w:bottom w:val="nil"/>
                  <w:right w:val="nil"/>
                </w:tcBorders>
                <w:shd w:val="clear" w:color="auto" w:fill="auto"/>
                <w:noWrap/>
                <w:vAlign w:val="bottom"/>
                <w:hideMark/>
              </w:tcPr>
            </w:tcPrChange>
          </w:tcPr>
          <w:p w14:paraId="0D81421D"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79" w:author="REBECA" w:date="2021-05-26T18:06:00Z">
                <w:pPr>
                  <w:spacing w:after="0" w:line="240" w:lineRule="auto"/>
                  <w:ind w:left="0"/>
                  <w:jc w:val="center"/>
                </w:pPr>
              </w:pPrChange>
            </w:pPr>
          </w:p>
        </w:tc>
        <w:tc>
          <w:tcPr>
            <w:tcW w:w="1606" w:type="dxa"/>
            <w:tcBorders>
              <w:top w:val="single" w:sz="8" w:space="0" w:color="4472C4"/>
              <w:left w:val="single" w:sz="8" w:space="0" w:color="4472C4"/>
              <w:bottom w:val="nil"/>
              <w:right w:val="nil"/>
            </w:tcBorders>
            <w:shd w:val="clear" w:color="auto" w:fill="auto"/>
            <w:noWrap/>
            <w:vAlign w:val="center"/>
            <w:hideMark/>
            <w:tcPrChange w:id="580" w:author="REBECA" w:date="2021-05-26T19:43:00Z">
              <w:tcPr>
                <w:tcW w:w="1456" w:type="dxa"/>
                <w:tcBorders>
                  <w:top w:val="single" w:sz="8" w:space="0" w:color="4472C4"/>
                  <w:left w:val="single" w:sz="8" w:space="0" w:color="4472C4"/>
                  <w:bottom w:val="nil"/>
                  <w:right w:val="nil"/>
                </w:tcBorders>
                <w:shd w:val="clear" w:color="auto" w:fill="auto"/>
                <w:noWrap/>
                <w:vAlign w:val="center"/>
                <w:hideMark/>
              </w:tcPr>
            </w:tcPrChange>
          </w:tcPr>
          <w:p w14:paraId="32D21154"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81" w:author="REBECA" w:date="2021-05-26T18:06:00Z">
                <w:pPr>
                  <w:spacing w:after="0" w:line="240" w:lineRule="auto"/>
                  <w:ind w:left="0"/>
                  <w:jc w:val="center"/>
                </w:pPr>
              </w:pPrChange>
            </w:pPr>
            <w:r w:rsidRPr="00ED4399">
              <w:rPr>
                <w:rFonts w:ascii="Calibri" w:eastAsia="Times New Roman" w:hAnsi="Calibri" w:cs="Calibri"/>
                <w:color w:val="000000"/>
                <w:sz w:val="22"/>
                <w:szCs w:val="22"/>
                <w:lang w:val="es-ES" w:eastAsia="es-ES" w:bidi="ar-SA"/>
              </w:rPr>
              <w:t>2</w:t>
            </w:r>
          </w:p>
        </w:tc>
        <w:tc>
          <w:tcPr>
            <w:tcW w:w="1606" w:type="dxa"/>
            <w:tcBorders>
              <w:top w:val="single" w:sz="8" w:space="0" w:color="4472C4"/>
              <w:left w:val="nil"/>
              <w:bottom w:val="nil"/>
              <w:right w:val="single" w:sz="8" w:space="0" w:color="4472C4"/>
            </w:tcBorders>
            <w:shd w:val="clear" w:color="auto" w:fill="auto"/>
            <w:noWrap/>
            <w:vAlign w:val="center"/>
            <w:hideMark/>
            <w:tcPrChange w:id="582" w:author="REBECA" w:date="2021-05-26T19:43:00Z">
              <w:tcPr>
                <w:tcW w:w="1456" w:type="dxa"/>
                <w:tcBorders>
                  <w:top w:val="single" w:sz="8" w:space="0" w:color="4472C4"/>
                  <w:left w:val="nil"/>
                  <w:bottom w:val="nil"/>
                  <w:right w:val="single" w:sz="8" w:space="0" w:color="4472C4"/>
                </w:tcBorders>
                <w:shd w:val="clear" w:color="auto" w:fill="auto"/>
                <w:noWrap/>
                <w:vAlign w:val="center"/>
                <w:hideMark/>
              </w:tcPr>
            </w:tcPrChange>
          </w:tcPr>
          <w:p w14:paraId="3FEF7F3C"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83" w:author="REBECA" w:date="2021-05-26T18:06:00Z">
                <w:pPr>
                  <w:spacing w:after="0" w:line="240" w:lineRule="auto"/>
                  <w:ind w:left="0"/>
                  <w:jc w:val="right"/>
                </w:pPr>
              </w:pPrChange>
            </w:pPr>
            <w:r w:rsidRPr="00ED4399">
              <w:rPr>
                <w:rFonts w:ascii="Calibri" w:eastAsia="Times New Roman" w:hAnsi="Calibri" w:cs="Calibri"/>
                <w:color w:val="000000"/>
                <w:sz w:val="22"/>
                <w:szCs w:val="22"/>
                <w:lang w:val="es-ES" w:eastAsia="es-ES" w:bidi="ar-SA"/>
              </w:rPr>
              <w:t>1.100,00 €</w:t>
            </w:r>
          </w:p>
        </w:tc>
      </w:tr>
      <w:tr w:rsidR="00ED4399" w:rsidRPr="00ED4399" w14:paraId="72A24030" w14:textId="77777777" w:rsidTr="00F565A2">
        <w:trPr>
          <w:trHeight w:val="207"/>
          <w:trPrChange w:id="584" w:author="REBECA" w:date="2021-05-26T19:43:00Z">
            <w:trPr>
              <w:trHeight w:val="241"/>
            </w:trPr>
          </w:trPrChange>
        </w:trPr>
        <w:tc>
          <w:tcPr>
            <w:tcW w:w="1606" w:type="dxa"/>
            <w:tcBorders>
              <w:top w:val="nil"/>
              <w:left w:val="nil"/>
              <w:bottom w:val="nil"/>
              <w:right w:val="nil"/>
            </w:tcBorders>
            <w:shd w:val="clear" w:color="auto" w:fill="auto"/>
            <w:noWrap/>
            <w:vAlign w:val="bottom"/>
            <w:hideMark/>
            <w:tcPrChange w:id="585" w:author="REBECA" w:date="2021-05-26T19:43:00Z">
              <w:tcPr>
                <w:tcW w:w="1456" w:type="dxa"/>
                <w:tcBorders>
                  <w:top w:val="nil"/>
                  <w:left w:val="nil"/>
                  <w:bottom w:val="nil"/>
                  <w:right w:val="nil"/>
                </w:tcBorders>
                <w:shd w:val="clear" w:color="auto" w:fill="auto"/>
                <w:noWrap/>
                <w:vAlign w:val="bottom"/>
                <w:hideMark/>
              </w:tcPr>
            </w:tcPrChange>
          </w:tcPr>
          <w:p w14:paraId="73760046"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86" w:author="REBECA" w:date="2021-05-26T18:06:00Z">
                <w:pPr>
                  <w:spacing w:after="0" w:line="240" w:lineRule="auto"/>
                  <w:ind w:left="0"/>
                  <w:jc w:val="right"/>
                </w:pPr>
              </w:pPrChange>
            </w:pPr>
          </w:p>
        </w:tc>
        <w:tc>
          <w:tcPr>
            <w:tcW w:w="1606" w:type="dxa"/>
            <w:tcBorders>
              <w:top w:val="nil"/>
              <w:left w:val="nil"/>
              <w:bottom w:val="nil"/>
              <w:right w:val="nil"/>
            </w:tcBorders>
            <w:shd w:val="clear" w:color="auto" w:fill="auto"/>
            <w:noWrap/>
            <w:vAlign w:val="bottom"/>
            <w:hideMark/>
            <w:tcPrChange w:id="587" w:author="REBECA" w:date="2021-05-26T19:43:00Z">
              <w:tcPr>
                <w:tcW w:w="1456" w:type="dxa"/>
                <w:tcBorders>
                  <w:top w:val="nil"/>
                  <w:left w:val="nil"/>
                  <w:bottom w:val="nil"/>
                  <w:right w:val="nil"/>
                </w:tcBorders>
                <w:shd w:val="clear" w:color="auto" w:fill="auto"/>
                <w:noWrap/>
                <w:vAlign w:val="bottom"/>
                <w:hideMark/>
              </w:tcPr>
            </w:tcPrChange>
          </w:tcPr>
          <w:p w14:paraId="10F574DE" w14:textId="77777777" w:rsidR="00ED4399" w:rsidRPr="00ED4399" w:rsidRDefault="00ED4399" w:rsidP="00C37C4F">
            <w:pPr>
              <w:spacing w:after="0" w:line="240" w:lineRule="auto"/>
              <w:ind w:left="0"/>
              <w:jc w:val="both"/>
              <w:rPr>
                <w:rFonts w:ascii="Times New Roman" w:eastAsia="Times New Roman" w:hAnsi="Times New Roman" w:cs="Times New Roman"/>
                <w:color w:val="auto"/>
                <w:lang w:val="es-ES" w:eastAsia="es-ES" w:bidi="ar-SA"/>
              </w:rPr>
              <w:pPrChange w:id="588" w:author="REBECA" w:date="2021-05-26T18:06:00Z">
                <w:pPr>
                  <w:spacing w:after="0" w:line="240" w:lineRule="auto"/>
                  <w:ind w:left="0"/>
                </w:pPr>
              </w:pPrChange>
            </w:pPr>
          </w:p>
        </w:tc>
        <w:tc>
          <w:tcPr>
            <w:tcW w:w="1606" w:type="dxa"/>
            <w:tcBorders>
              <w:top w:val="nil"/>
              <w:left w:val="nil"/>
              <w:bottom w:val="nil"/>
              <w:right w:val="nil"/>
            </w:tcBorders>
            <w:shd w:val="clear" w:color="auto" w:fill="auto"/>
            <w:noWrap/>
            <w:vAlign w:val="bottom"/>
            <w:hideMark/>
            <w:tcPrChange w:id="589" w:author="REBECA" w:date="2021-05-26T19:43:00Z">
              <w:tcPr>
                <w:tcW w:w="1456" w:type="dxa"/>
                <w:tcBorders>
                  <w:top w:val="nil"/>
                  <w:left w:val="nil"/>
                  <w:bottom w:val="nil"/>
                  <w:right w:val="nil"/>
                </w:tcBorders>
                <w:shd w:val="clear" w:color="auto" w:fill="auto"/>
                <w:noWrap/>
                <w:vAlign w:val="bottom"/>
                <w:hideMark/>
              </w:tcPr>
            </w:tcPrChange>
          </w:tcPr>
          <w:p w14:paraId="339130CE" w14:textId="77777777" w:rsidR="00ED4399" w:rsidRPr="00ED4399" w:rsidRDefault="00ED4399" w:rsidP="00C37C4F">
            <w:pPr>
              <w:spacing w:after="0" w:line="240" w:lineRule="auto"/>
              <w:ind w:left="0"/>
              <w:jc w:val="both"/>
              <w:rPr>
                <w:rFonts w:ascii="Times New Roman" w:eastAsia="Times New Roman" w:hAnsi="Times New Roman" w:cs="Times New Roman"/>
                <w:color w:val="auto"/>
                <w:lang w:val="es-ES" w:eastAsia="es-ES" w:bidi="ar-SA"/>
              </w:rPr>
              <w:pPrChange w:id="590" w:author="REBECA" w:date="2021-05-26T18:06:00Z">
                <w:pPr>
                  <w:spacing w:after="0" w:line="240" w:lineRule="auto"/>
                  <w:ind w:left="0"/>
                </w:pPr>
              </w:pPrChange>
            </w:pPr>
          </w:p>
        </w:tc>
        <w:tc>
          <w:tcPr>
            <w:tcW w:w="1606" w:type="dxa"/>
            <w:tcBorders>
              <w:top w:val="single" w:sz="8" w:space="0" w:color="4472C4"/>
              <w:left w:val="single" w:sz="8" w:space="0" w:color="4472C4"/>
              <w:bottom w:val="nil"/>
              <w:right w:val="nil"/>
            </w:tcBorders>
            <w:shd w:val="clear" w:color="auto" w:fill="auto"/>
            <w:noWrap/>
            <w:vAlign w:val="center"/>
            <w:hideMark/>
            <w:tcPrChange w:id="591" w:author="REBECA" w:date="2021-05-26T19:43:00Z">
              <w:tcPr>
                <w:tcW w:w="1456" w:type="dxa"/>
                <w:tcBorders>
                  <w:top w:val="single" w:sz="8" w:space="0" w:color="4472C4"/>
                  <w:left w:val="single" w:sz="8" w:space="0" w:color="4472C4"/>
                  <w:bottom w:val="nil"/>
                  <w:right w:val="nil"/>
                </w:tcBorders>
                <w:shd w:val="clear" w:color="auto" w:fill="auto"/>
                <w:noWrap/>
                <w:vAlign w:val="center"/>
                <w:hideMark/>
              </w:tcPr>
            </w:tcPrChange>
          </w:tcPr>
          <w:p w14:paraId="640A259A"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92" w:author="REBECA" w:date="2021-05-26T18:06:00Z">
                <w:pPr>
                  <w:spacing w:after="0" w:line="240" w:lineRule="auto"/>
                  <w:ind w:left="0"/>
                  <w:jc w:val="center"/>
                </w:pPr>
              </w:pPrChange>
            </w:pPr>
            <w:r w:rsidRPr="00ED4399">
              <w:rPr>
                <w:rFonts w:ascii="Calibri" w:eastAsia="Times New Roman" w:hAnsi="Calibri" w:cs="Calibri"/>
                <w:color w:val="000000"/>
                <w:sz w:val="22"/>
                <w:szCs w:val="22"/>
                <w:lang w:val="es-ES" w:eastAsia="es-ES" w:bidi="ar-SA"/>
              </w:rPr>
              <w:t>3</w:t>
            </w:r>
          </w:p>
        </w:tc>
        <w:tc>
          <w:tcPr>
            <w:tcW w:w="1606" w:type="dxa"/>
            <w:tcBorders>
              <w:top w:val="single" w:sz="8" w:space="0" w:color="4472C4"/>
              <w:left w:val="nil"/>
              <w:bottom w:val="nil"/>
              <w:right w:val="single" w:sz="8" w:space="0" w:color="4472C4"/>
            </w:tcBorders>
            <w:shd w:val="clear" w:color="auto" w:fill="auto"/>
            <w:noWrap/>
            <w:vAlign w:val="center"/>
            <w:hideMark/>
            <w:tcPrChange w:id="593" w:author="REBECA" w:date="2021-05-26T19:43:00Z">
              <w:tcPr>
                <w:tcW w:w="1456" w:type="dxa"/>
                <w:tcBorders>
                  <w:top w:val="single" w:sz="8" w:space="0" w:color="4472C4"/>
                  <w:left w:val="nil"/>
                  <w:bottom w:val="nil"/>
                  <w:right w:val="single" w:sz="8" w:space="0" w:color="4472C4"/>
                </w:tcBorders>
                <w:shd w:val="clear" w:color="auto" w:fill="auto"/>
                <w:noWrap/>
                <w:vAlign w:val="center"/>
                <w:hideMark/>
              </w:tcPr>
            </w:tcPrChange>
          </w:tcPr>
          <w:p w14:paraId="74516BD2"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94" w:author="REBECA" w:date="2021-05-26T18:06:00Z">
                <w:pPr>
                  <w:spacing w:after="0" w:line="240" w:lineRule="auto"/>
                  <w:ind w:left="0"/>
                  <w:jc w:val="right"/>
                </w:pPr>
              </w:pPrChange>
            </w:pPr>
            <w:r w:rsidRPr="00ED4399">
              <w:rPr>
                <w:rFonts w:ascii="Calibri" w:eastAsia="Times New Roman" w:hAnsi="Calibri" w:cs="Calibri"/>
                <w:color w:val="000000"/>
                <w:sz w:val="22"/>
                <w:szCs w:val="22"/>
                <w:lang w:val="es-ES" w:eastAsia="es-ES" w:bidi="ar-SA"/>
              </w:rPr>
              <w:t>1.210,00 €</w:t>
            </w:r>
          </w:p>
        </w:tc>
      </w:tr>
      <w:tr w:rsidR="00ED4399" w:rsidRPr="00ED4399" w14:paraId="7E350E88" w14:textId="77777777" w:rsidTr="00F565A2">
        <w:trPr>
          <w:trHeight w:val="207"/>
          <w:trPrChange w:id="595" w:author="REBECA" w:date="2021-05-26T19:43:00Z">
            <w:trPr>
              <w:trHeight w:val="241"/>
            </w:trPr>
          </w:trPrChange>
        </w:trPr>
        <w:tc>
          <w:tcPr>
            <w:tcW w:w="1606" w:type="dxa"/>
            <w:tcBorders>
              <w:top w:val="nil"/>
              <w:left w:val="nil"/>
              <w:bottom w:val="nil"/>
              <w:right w:val="nil"/>
            </w:tcBorders>
            <w:shd w:val="clear" w:color="auto" w:fill="auto"/>
            <w:noWrap/>
            <w:vAlign w:val="bottom"/>
            <w:hideMark/>
            <w:tcPrChange w:id="596" w:author="REBECA" w:date="2021-05-26T19:43:00Z">
              <w:tcPr>
                <w:tcW w:w="1456" w:type="dxa"/>
                <w:tcBorders>
                  <w:top w:val="nil"/>
                  <w:left w:val="nil"/>
                  <w:bottom w:val="nil"/>
                  <w:right w:val="nil"/>
                </w:tcBorders>
                <w:shd w:val="clear" w:color="auto" w:fill="auto"/>
                <w:noWrap/>
                <w:vAlign w:val="bottom"/>
                <w:hideMark/>
              </w:tcPr>
            </w:tcPrChange>
          </w:tcPr>
          <w:p w14:paraId="558556AA"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597" w:author="REBECA" w:date="2021-05-26T18:06:00Z">
                <w:pPr>
                  <w:spacing w:after="0" w:line="240" w:lineRule="auto"/>
                  <w:ind w:left="0"/>
                  <w:jc w:val="right"/>
                </w:pPr>
              </w:pPrChange>
            </w:pPr>
          </w:p>
        </w:tc>
        <w:tc>
          <w:tcPr>
            <w:tcW w:w="1606" w:type="dxa"/>
            <w:tcBorders>
              <w:top w:val="nil"/>
              <w:left w:val="nil"/>
              <w:bottom w:val="nil"/>
              <w:right w:val="nil"/>
            </w:tcBorders>
            <w:shd w:val="clear" w:color="auto" w:fill="auto"/>
            <w:noWrap/>
            <w:vAlign w:val="bottom"/>
            <w:hideMark/>
            <w:tcPrChange w:id="598" w:author="REBECA" w:date="2021-05-26T19:43:00Z">
              <w:tcPr>
                <w:tcW w:w="1456" w:type="dxa"/>
                <w:tcBorders>
                  <w:top w:val="nil"/>
                  <w:left w:val="nil"/>
                  <w:bottom w:val="nil"/>
                  <w:right w:val="nil"/>
                </w:tcBorders>
                <w:shd w:val="clear" w:color="auto" w:fill="auto"/>
                <w:noWrap/>
                <w:vAlign w:val="bottom"/>
                <w:hideMark/>
              </w:tcPr>
            </w:tcPrChange>
          </w:tcPr>
          <w:p w14:paraId="775AA0E1" w14:textId="77777777" w:rsidR="00ED4399" w:rsidRPr="00ED4399" w:rsidRDefault="00ED4399" w:rsidP="00C37C4F">
            <w:pPr>
              <w:spacing w:after="0" w:line="240" w:lineRule="auto"/>
              <w:ind w:left="0"/>
              <w:jc w:val="both"/>
              <w:rPr>
                <w:rFonts w:ascii="Times New Roman" w:eastAsia="Times New Roman" w:hAnsi="Times New Roman" w:cs="Times New Roman"/>
                <w:color w:val="auto"/>
                <w:lang w:val="es-ES" w:eastAsia="es-ES" w:bidi="ar-SA"/>
              </w:rPr>
              <w:pPrChange w:id="599" w:author="REBECA" w:date="2021-05-26T18:06:00Z">
                <w:pPr>
                  <w:spacing w:after="0" w:line="240" w:lineRule="auto"/>
                  <w:ind w:left="0"/>
                </w:pPr>
              </w:pPrChange>
            </w:pPr>
          </w:p>
        </w:tc>
        <w:tc>
          <w:tcPr>
            <w:tcW w:w="1606" w:type="dxa"/>
            <w:tcBorders>
              <w:top w:val="nil"/>
              <w:left w:val="nil"/>
              <w:bottom w:val="nil"/>
              <w:right w:val="nil"/>
            </w:tcBorders>
            <w:shd w:val="clear" w:color="auto" w:fill="auto"/>
            <w:noWrap/>
            <w:vAlign w:val="bottom"/>
            <w:hideMark/>
            <w:tcPrChange w:id="600" w:author="REBECA" w:date="2021-05-26T19:43:00Z">
              <w:tcPr>
                <w:tcW w:w="1456" w:type="dxa"/>
                <w:tcBorders>
                  <w:top w:val="nil"/>
                  <w:left w:val="nil"/>
                  <w:bottom w:val="nil"/>
                  <w:right w:val="nil"/>
                </w:tcBorders>
                <w:shd w:val="clear" w:color="auto" w:fill="auto"/>
                <w:noWrap/>
                <w:vAlign w:val="bottom"/>
                <w:hideMark/>
              </w:tcPr>
            </w:tcPrChange>
          </w:tcPr>
          <w:p w14:paraId="6ADAD1DE" w14:textId="77777777" w:rsidR="00ED4399" w:rsidRPr="00ED4399" w:rsidRDefault="00ED4399" w:rsidP="00C37C4F">
            <w:pPr>
              <w:spacing w:after="0" w:line="240" w:lineRule="auto"/>
              <w:ind w:left="0"/>
              <w:jc w:val="both"/>
              <w:rPr>
                <w:rFonts w:ascii="Times New Roman" w:eastAsia="Times New Roman" w:hAnsi="Times New Roman" w:cs="Times New Roman"/>
                <w:color w:val="auto"/>
                <w:lang w:val="es-ES" w:eastAsia="es-ES" w:bidi="ar-SA"/>
              </w:rPr>
              <w:pPrChange w:id="601" w:author="REBECA" w:date="2021-05-26T18:06:00Z">
                <w:pPr>
                  <w:spacing w:after="0" w:line="240" w:lineRule="auto"/>
                  <w:ind w:left="0"/>
                </w:pPr>
              </w:pPrChange>
            </w:pPr>
          </w:p>
        </w:tc>
        <w:tc>
          <w:tcPr>
            <w:tcW w:w="1606" w:type="dxa"/>
            <w:tcBorders>
              <w:top w:val="single" w:sz="8" w:space="0" w:color="4472C4"/>
              <w:left w:val="single" w:sz="8" w:space="0" w:color="4472C4"/>
              <w:bottom w:val="nil"/>
              <w:right w:val="nil"/>
            </w:tcBorders>
            <w:shd w:val="clear" w:color="auto" w:fill="auto"/>
            <w:noWrap/>
            <w:vAlign w:val="center"/>
            <w:hideMark/>
            <w:tcPrChange w:id="602" w:author="REBECA" w:date="2021-05-26T19:43:00Z">
              <w:tcPr>
                <w:tcW w:w="1456" w:type="dxa"/>
                <w:tcBorders>
                  <w:top w:val="single" w:sz="8" w:space="0" w:color="4472C4"/>
                  <w:left w:val="single" w:sz="8" w:space="0" w:color="4472C4"/>
                  <w:bottom w:val="nil"/>
                  <w:right w:val="nil"/>
                </w:tcBorders>
                <w:shd w:val="clear" w:color="auto" w:fill="auto"/>
                <w:noWrap/>
                <w:vAlign w:val="center"/>
                <w:hideMark/>
              </w:tcPr>
            </w:tcPrChange>
          </w:tcPr>
          <w:p w14:paraId="67B234D9"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603" w:author="REBECA" w:date="2021-05-26T18:06:00Z">
                <w:pPr>
                  <w:spacing w:after="0" w:line="240" w:lineRule="auto"/>
                  <w:ind w:left="0"/>
                  <w:jc w:val="center"/>
                </w:pPr>
              </w:pPrChange>
            </w:pPr>
            <w:r w:rsidRPr="00ED4399">
              <w:rPr>
                <w:rFonts w:ascii="Calibri" w:eastAsia="Times New Roman" w:hAnsi="Calibri" w:cs="Calibri"/>
                <w:color w:val="000000"/>
                <w:sz w:val="22"/>
                <w:szCs w:val="22"/>
                <w:lang w:val="es-ES" w:eastAsia="es-ES" w:bidi="ar-SA"/>
              </w:rPr>
              <w:t>4</w:t>
            </w:r>
          </w:p>
        </w:tc>
        <w:tc>
          <w:tcPr>
            <w:tcW w:w="1606" w:type="dxa"/>
            <w:tcBorders>
              <w:top w:val="single" w:sz="8" w:space="0" w:color="4472C4"/>
              <w:left w:val="nil"/>
              <w:bottom w:val="nil"/>
              <w:right w:val="single" w:sz="8" w:space="0" w:color="4472C4"/>
            </w:tcBorders>
            <w:shd w:val="clear" w:color="auto" w:fill="auto"/>
            <w:noWrap/>
            <w:vAlign w:val="center"/>
            <w:hideMark/>
            <w:tcPrChange w:id="604" w:author="REBECA" w:date="2021-05-26T19:43:00Z">
              <w:tcPr>
                <w:tcW w:w="1456" w:type="dxa"/>
                <w:tcBorders>
                  <w:top w:val="single" w:sz="8" w:space="0" w:color="4472C4"/>
                  <w:left w:val="nil"/>
                  <w:bottom w:val="nil"/>
                  <w:right w:val="single" w:sz="8" w:space="0" w:color="4472C4"/>
                </w:tcBorders>
                <w:shd w:val="clear" w:color="auto" w:fill="auto"/>
                <w:noWrap/>
                <w:vAlign w:val="center"/>
                <w:hideMark/>
              </w:tcPr>
            </w:tcPrChange>
          </w:tcPr>
          <w:p w14:paraId="3AA244C5"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605" w:author="REBECA" w:date="2021-05-26T18:06:00Z">
                <w:pPr>
                  <w:spacing w:after="0" w:line="240" w:lineRule="auto"/>
                  <w:ind w:left="0"/>
                  <w:jc w:val="right"/>
                </w:pPr>
              </w:pPrChange>
            </w:pPr>
            <w:r w:rsidRPr="00ED4399">
              <w:rPr>
                <w:rFonts w:ascii="Calibri" w:eastAsia="Times New Roman" w:hAnsi="Calibri" w:cs="Calibri"/>
                <w:color w:val="000000"/>
                <w:sz w:val="22"/>
                <w:szCs w:val="22"/>
                <w:lang w:val="es-ES" w:eastAsia="es-ES" w:bidi="ar-SA"/>
              </w:rPr>
              <w:t>1.331,00 €</w:t>
            </w:r>
          </w:p>
        </w:tc>
      </w:tr>
      <w:tr w:rsidR="00ED4399" w:rsidRPr="00ED4399" w14:paraId="5A2A7ABB" w14:textId="77777777" w:rsidTr="00F565A2">
        <w:trPr>
          <w:trHeight w:val="214"/>
          <w:trPrChange w:id="606" w:author="REBECA" w:date="2021-05-26T19:43:00Z">
            <w:trPr>
              <w:trHeight w:val="249"/>
            </w:trPr>
          </w:trPrChange>
        </w:trPr>
        <w:tc>
          <w:tcPr>
            <w:tcW w:w="1606" w:type="dxa"/>
            <w:tcBorders>
              <w:top w:val="nil"/>
              <w:left w:val="nil"/>
              <w:bottom w:val="nil"/>
              <w:right w:val="nil"/>
            </w:tcBorders>
            <w:shd w:val="clear" w:color="000000" w:fill="4472C4"/>
            <w:noWrap/>
            <w:vAlign w:val="center"/>
            <w:hideMark/>
            <w:tcPrChange w:id="607" w:author="REBECA" w:date="2021-05-26T19:43:00Z">
              <w:tcPr>
                <w:tcW w:w="1456" w:type="dxa"/>
                <w:tcBorders>
                  <w:top w:val="nil"/>
                  <w:left w:val="nil"/>
                  <w:bottom w:val="nil"/>
                  <w:right w:val="nil"/>
                </w:tcBorders>
                <w:shd w:val="clear" w:color="000000" w:fill="4472C4"/>
                <w:noWrap/>
                <w:vAlign w:val="center"/>
                <w:hideMark/>
              </w:tcPr>
            </w:tcPrChange>
          </w:tcPr>
          <w:p w14:paraId="547B76DC" w14:textId="77777777" w:rsidR="00ED4399" w:rsidRPr="00ED4399" w:rsidRDefault="00ED4399" w:rsidP="00C37C4F">
            <w:pPr>
              <w:spacing w:after="0" w:line="240" w:lineRule="auto"/>
              <w:ind w:left="0"/>
              <w:jc w:val="both"/>
              <w:rPr>
                <w:rFonts w:ascii="Calibri" w:eastAsia="Times New Roman" w:hAnsi="Calibri" w:cs="Calibri"/>
                <w:b/>
                <w:bCs/>
                <w:color w:val="FFFFFF"/>
                <w:sz w:val="22"/>
                <w:szCs w:val="22"/>
                <w:lang w:val="es-ES" w:eastAsia="es-ES" w:bidi="ar-SA"/>
              </w:rPr>
              <w:pPrChange w:id="608" w:author="REBECA" w:date="2021-05-26T18:06:00Z">
                <w:pPr>
                  <w:spacing w:after="0" w:line="240" w:lineRule="auto"/>
                  <w:ind w:left="0"/>
                  <w:jc w:val="center"/>
                </w:pPr>
              </w:pPrChange>
            </w:pPr>
            <w:r w:rsidRPr="00ED4399">
              <w:rPr>
                <w:rFonts w:ascii="Calibri" w:eastAsia="Times New Roman" w:hAnsi="Calibri" w:cs="Calibri"/>
                <w:b/>
                <w:bCs/>
                <w:color w:val="FFFFFF"/>
                <w:sz w:val="22"/>
                <w:szCs w:val="22"/>
                <w:lang w:val="es-ES" w:eastAsia="es-ES" w:bidi="ar-SA"/>
              </w:rPr>
              <w:t>Cn</w:t>
            </w:r>
          </w:p>
        </w:tc>
        <w:tc>
          <w:tcPr>
            <w:tcW w:w="1606" w:type="dxa"/>
            <w:tcBorders>
              <w:top w:val="nil"/>
              <w:left w:val="nil"/>
              <w:bottom w:val="nil"/>
              <w:right w:val="nil"/>
            </w:tcBorders>
            <w:shd w:val="clear" w:color="auto" w:fill="auto"/>
            <w:noWrap/>
            <w:vAlign w:val="center"/>
            <w:hideMark/>
            <w:tcPrChange w:id="609" w:author="REBECA" w:date="2021-05-26T19:43:00Z">
              <w:tcPr>
                <w:tcW w:w="1456" w:type="dxa"/>
                <w:tcBorders>
                  <w:top w:val="nil"/>
                  <w:left w:val="nil"/>
                  <w:bottom w:val="nil"/>
                  <w:right w:val="nil"/>
                </w:tcBorders>
                <w:shd w:val="clear" w:color="auto" w:fill="auto"/>
                <w:noWrap/>
                <w:vAlign w:val="center"/>
                <w:hideMark/>
              </w:tcPr>
            </w:tcPrChange>
          </w:tcPr>
          <w:p w14:paraId="1F8BAEB7"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610" w:author="REBECA" w:date="2021-05-26T18:06:00Z">
                <w:pPr>
                  <w:spacing w:after="0" w:line="240" w:lineRule="auto"/>
                  <w:ind w:left="0"/>
                  <w:jc w:val="right"/>
                </w:pPr>
              </w:pPrChange>
            </w:pPr>
            <w:r w:rsidRPr="00ED4399">
              <w:rPr>
                <w:rFonts w:ascii="Calibri" w:eastAsia="Times New Roman" w:hAnsi="Calibri" w:cs="Calibri"/>
                <w:color w:val="000000"/>
                <w:sz w:val="22"/>
                <w:szCs w:val="22"/>
                <w:lang w:val="es-ES" w:eastAsia="es-ES" w:bidi="ar-SA"/>
              </w:rPr>
              <w:t>14.641,00 €</w:t>
            </w:r>
          </w:p>
        </w:tc>
        <w:tc>
          <w:tcPr>
            <w:tcW w:w="1606" w:type="dxa"/>
            <w:tcBorders>
              <w:top w:val="nil"/>
              <w:left w:val="nil"/>
              <w:bottom w:val="nil"/>
              <w:right w:val="nil"/>
            </w:tcBorders>
            <w:shd w:val="clear" w:color="auto" w:fill="auto"/>
            <w:noWrap/>
            <w:vAlign w:val="bottom"/>
            <w:hideMark/>
            <w:tcPrChange w:id="611" w:author="REBECA" w:date="2021-05-26T19:43:00Z">
              <w:tcPr>
                <w:tcW w:w="1456" w:type="dxa"/>
                <w:tcBorders>
                  <w:top w:val="nil"/>
                  <w:left w:val="nil"/>
                  <w:bottom w:val="nil"/>
                  <w:right w:val="nil"/>
                </w:tcBorders>
                <w:shd w:val="clear" w:color="auto" w:fill="auto"/>
                <w:noWrap/>
                <w:vAlign w:val="bottom"/>
                <w:hideMark/>
              </w:tcPr>
            </w:tcPrChange>
          </w:tcPr>
          <w:p w14:paraId="4CBA5F52" w14:textId="77777777" w:rsidR="00ED4399" w:rsidRPr="00ED4399" w:rsidRDefault="00ED4399" w:rsidP="00C37C4F">
            <w:pPr>
              <w:spacing w:after="0" w:line="240" w:lineRule="auto"/>
              <w:ind w:left="0"/>
              <w:jc w:val="both"/>
              <w:rPr>
                <w:rFonts w:ascii="Calibri" w:eastAsia="Times New Roman" w:hAnsi="Calibri" w:cs="Calibri"/>
                <w:color w:val="000000"/>
                <w:sz w:val="22"/>
                <w:szCs w:val="22"/>
                <w:lang w:val="es-ES" w:eastAsia="es-ES" w:bidi="ar-SA"/>
              </w:rPr>
              <w:pPrChange w:id="612" w:author="REBECA" w:date="2021-05-26T18:06:00Z">
                <w:pPr>
                  <w:spacing w:after="0" w:line="240" w:lineRule="auto"/>
                  <w:ind w:left="0"/>
                  <w:jc w:val="right"/>
                </w:pPr>
              </w:pPrChange>
            </w:pPr>
          </w:p>
        </w:tc>
        <w:tc>
          <w:tcPr>
            <w:tcW w:w="1606" w:type="dxa"/>
            <w:tcBorders>
              <w:top w:val="double" w:sz="6" w:space="0" w:color="4472C4"/>
              <w:left w:val="single" w:sz="8" w:space="0" w:color="4472C4"/>
              <w:bottom w:val="single" w:sz="8" w:space="0" w:color="4472C4"/>
              <w:right w:val="nil"/>
            </w:tcBorders>
            <w:shd w:val="clear" w:color="auto" w:fill="auto"/>
            <w:noWrap/>
            <w:vAlign w:val="center"/>
            <w:hideMark/>
            <w:tcPrChange w:id="613" w:author="REBECA" w:date="2021-05-26T19:43:00Z">
              <w:tcPr>
                <w:tcW w:w="1456" w:type="dxa"/>
                <w:tcBorders>
                  <w:top w:val="double" w:sz="6" w:space="0" w:color="4472C4"/>
                  <w:left w:val="single" w:sz="8" w:space="0" w:color="4472C4"/>
                  <w:bottom w:val="single" w:sz="8" w:space="0" w:color="4472C4"/>
                  <w:right w:val="nil"/>
                </w:tcBorders>
                <w:shd w:val="clear" w:color="auto" w:fill="auto"/>
                <w:noWrap/>
                <w:vAlign w:val="center"/>
                <w:hideMark/>
              </w:tcPr>
            </w:tcPrChange>
          </w:tcPr>
          <w:p w14:paraId="24E7B983" w14:textId="77777777" w:rsidR="00ED4399" w:rsidRPr="00ED4399" w:rsidRDefault="00ED4399" w:rsidP="00C37C4F">
            <w:pPr>
              <w:spacing w:after="0" w:line="240" w:lineRule="auto"/>
              <w:ind w:left="0"/>
              <w:jc w:val="both"/>
              <w:rPr>
                <w:rFonts w:ascii="Calibri" w:eastAsia="Times New Roman" w:hAnsi="Calibri" w:cs="Calibri"/>
                <w:b/>
                <w:bCs/>
                <w:color w:val="000000"/>
                <w:sz w:val="22"/>
                <w:szCs w:val="22"/>
                <w:lang w:val="es-ES" w:eastAsia="es-ES" w:bidi="ar-SA"/>
              </w:rPr>
              <w:pPrChange w:id="614" w:author="REBECA" w:date="2021-05-26T18:06:00Z">
                <w:pPr>
                  <w:spacing w:after="0" w:line="240" w:lineRule="auto"/>
                  <w:ind w:left="0"/>
                </w:pPr>
              </w:pPrChange>
            </w:pPr>
            <w:r w:rsidRPr="00ED4399">
              <w:rPr>
                <w:rFonts w:ascii="Calibri" w:eastAsia="Times New Roman" w:hAnsi="Calibri" w:cs="Calibri"/>
                <w:b/>
                <w:bCs/>
                <w:color w:val="000000"/>
                <w:sz w:val="22"/>
                <w:szCs w:val="22"/>
                <w:lang w:val="es-ES" w:eastAsia="es-ES" w:bidi="ar-SA"/>
              </w:rPr>
              <w:t>Total</w:t>
            </w:r>
          </w:p>
        </w:tc>
        <w:tc>
          <w:tcPr>
            <w:tcW w:w="1606" w:type="dxa"/>
            <w:tcBorders>
              <w:top w:val="double" w:sz="6" w:space="0" w:color="4472C4"/>
              <w:left w:val="nil"/>
              <w:bottom w:val="single" w:sz="8" w:space="0" w:color="4472C4"/>
              <w:right w:val="single" w:sz="8" w:space="0" w:color="4472C4"/>
            </w:tcBorders>
            <w:shd w:val="clear" w:color="auto" w:fill="auto"/>
            <w:noWrap/>
            <w:vAlign w:val="center"/>
            <w:hideMark/>
            <w:tcPrChange w:id="615" w:author="REBECA" w:date="2021-05-26T19:43:00Z">
              <w:tcPr>
                <w:tcW w:w="1456" w:type="dxa"/>
                <w:tcBorders>
                  <w:top w:val="double" w:sz="6" w:space="0" w:color="4472C4"/>
                  <w:left w:val="nil"/>
                  <w:bottom w:val="single" w:sz="8" w:space="0" w:color="4472C4"/>
                  <w:right w:val="single" w:sz="8" w:space="0" w:color="4472C4"/>
                </w:tcBorders>
                <w:shd w:val="clear" w:color="auto" w:fill="auto"/>
                <w:noWrap/>
                <w:vAlign w:val="center"/>
                <w:hideMark/>
              </w:tcPr>
            </w:tcPrChange>
          </w:tcPr>
          <w:p w14:paraId="68C49F91" w14:textId="77777777" w:rsidR="00ED4399" w:rsidRPr="00ED4399" w:rsidRDefault="00ED4399" w:rsidP="00C37C4F">
            <w:pPr>
              <w:spacing w:after="0" w:line="240" w:lineRule="auto"/>
              <w:ind w:left="0"/>
              <w:jc w:val="both"/>
              <w:rPr>
                <w:rFonts w:ascii="Calibri" w:eastAsia="Times New Roman" w:hAnsi="Calibri" w:cs="Calibri"/>
                <w:b/>
                <w:bCs/>
                <w:color w:val="000000"/>
                <w:sz w:val="22"/>
                <w:szCs w:val="22"/>
                <w:lang w:val="es-ES" w:eastAsia="es-ES" w:bidi="ar-SA"/>
              </w:rPr>
              <w:pPrChange w:id="616" w:author="REBECA" w:date="2021-05-26T18:06:00Z">
                <w:pPr>
                  <w:spacing w:after="0" w:line="240" w:lineRule="auto"/>
                  <w:ind w:left="0"/>
                  <w:jc w:val="right"/>
                </w:pPr>
              </w:pPrChange>
            </w:pPr>
            <w:r w:rsidRPr="00ED4399">
              <w:rPr>
                <w:rFonts w:ascii="Calibri" w:eastAsia="Times New Roman" w:hAnsi="Calibri" w:cs="Calibri"/>
                <w:b/>
                <w:bCs/>
                <w:color w:val="000000"/>
                <w:sz w:val="22"/>
                <w:szCs w:val="22"/>
                <w:lang w:val="es-ES" w:eastAsia="es-ES" w:bidi="ar-SA"/>
              </w:rPr>
              <w:t>4.641,00 €</w:t>
            </w:r>
          </w:p>
        </w:tc>
      </w:tr>
    </w:tbl>
    <w:p w14:paraId="0C9F662D" w14:textId="7EA0853D" w:rsidR="00ED4399" w:rsidRDefault="00ED4399" w:rsidP="00C37C4F">
      <w:pPr>
        <w:ind w:left="0"/>
        <w:jc w:val="both"/>
        <w:rPr>
          <w:rFonts w:ascii="Times New Roman" w:hAnsi="Times New Roman" w:cs="Times New Roman"/>
          <w:sz w:val="24"/>
          <w:szCs w:val="24"/>
          <w:lang w:val="es-ES"/>
        </w:rPr>
        <w:pPrChange w:id="617" w:author="REBECA" w:date="2021-05-26T18:06:00Z">
          <w:pPr>
            <w:ind w:left="0"/>
          </w:pPr>
        </w:pPrChange>
      </w:pPr>
    </w:p>
    <w:p w14:paraId="6F247BCE" w14:textId="4B280D12" w:rsidR="00ED4399" w:rsidRDefault="00ED4399" w:rsidP="00C37C4F">
      <w:pPr>
        <w:ind w:left="0"/>
        <w:jc w:val="both"/>
        <w:rPr>
          <w:rFonts w:ascii="Times New Roman" w:hAnsi="Times New Roman" w:cs="Times New Roman"/>
          <w:sz w:val="24"/>
          <w:szCs w:val="24"/>
          <w:lang w:val="es-ES"/>
        </w:rPr>
        <w:pPrChange w:id="618" w:author="REBECA" w:date="2021-05-26T18:06:00Z">
          <w:pPr>
            <w:ind w:left="0"/>
          </w:pPr>
        </w:pPrChange>
      </w:pPr>
      <w:del w:id="619" w:author="REBECA" w:date="2021-05-26T19:39:00Z">
        <w:r w:rsidDel="005769ED">
          <w:rPr>
            <w:rFonts w:ascii="Times New Roman" w:hAnsi="Times New Roman" w:cs="Times New Roman"/>
            <w:sz w:val="24"/>
            <w:szCs w:val="24"/>
            <w:lang w:val="es-ES"/>
          </w:rPr>
          <w:delText>El objetivo del presente trabajo es elaborar estas fórmulas en Python;</w:delText>
        </w:r>
      </w:del>
      <w:ins w:id="620" w:author="REBECA" w:date="2021-05-26T19:39:00Z">
        <w:r w:rsidR="005769ED">
          <w:rPr>
            <w:rFonts w:ascii="Times New Roman" w:hAnsi="Times New Roman" w:cs="Times New Roman"/>
            <w:sz w:val="24"/>
            <w:szCs w:val="24"/>
            <w:lang w:val="es-ES"/>
          </w:rPr>
          <w:t>Si elaboramos la fórmula en Python, vemos:</w:t>
        </w:r>
      </w:ins>
    </w:p>
    <w:p w14:paraId="5D50E99B" w14:textId="15DB57AB" w:rsidR="00ED4399" w:rsidRDefault="00ED4399" w:rsidP="005769ED">
      <w:pPr>
        <w:ind w:left="0"/>
        <w:jc w:val="center"/>
        <w:rPr>
          <w:rFonts w:ascii="Times New Roman" w:hAnsi="Times New Roman" w:cs="Times New Roman"/>
          <w:sz w:val="24"/>
          <w:szCs w:val="24"/>
          <w:lang w:val="es-ES"/>
        </w:rPr>
        <w:pPrChange w:id="621" w:author="REBECA" w:date="2021-05-26T19:39:00Z">
          <w:pPr>
            <w:ind w:left="0"/>
          </w:pPr>
        </w:pPrChange>
      </w:pPr>
      <w:r>
        <w:rPr>
          <w:noProof/>
        </w:rPr>
        <w:drawing>
          <wp:inline distT="0" distB="0" distL="0" distR="0" wp14:anchorId="759EF5E4" wp14:editId="4A1CE1E1">
            <wp:extent cx="2122190" cy="951042"/>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04" cy="960414"/>
                    </a:xfrm>
                    <a:prstGeom prst="rect">
                      <a:avLst/>
                    </a:prstGeom>
                  </pic:spPr>
                </pic:pic>
              </a:graphicData>
            </a:graphic>
          </wp:inline>
        </w:drawing>
      </w:r>
    </w:p>
    <w:p w14:paraId="1ABF012F" w14:textId="67517A39" w:rsidR="00ED4399" w:rsidRDefault="00ED4399" w:rsidP="00C37C4F">
      <w:pPr>
        <w:ind w:left="0"/>
        <w:jc w:val="both"/>
        <w:rPr>
          <w:rFonts w:ascii="Times New Roman" w:hAnsi="Times New Roman" w:cs="Times New Roman"/>
          <w:sz w:val="24"/>
          <w:szCs w:val="24"/>
          <w:lang w:val="es-ES"/>
        </w:rPr>
        <w:pPrChange w:id="622" w:author="REBECA" w:date="2021-05-26T18:06:00Z">
          <w:pPr>
            <w:ind w:left="0"/>
          </w:pPr>
        </w:pPrChange>
      </w:pPr>
      <w:r>
        <w:rPr>
          <w:rFonts w:ascii="Times New Roman" w:hAnsi="Times New Roman" w:cs="Times New Roman"/>
          <w:sz w:val="24"/>
          <w:szCs w:val="24"/>
          <w:lang w:val="es-ES"/>
        </w:rPr>
        <w:t>Comprobando que obtenemos el mismo resultado</w:t>
      </w:r>
      <w:r w:rsidR="005179EC">
        <w:rPr>
          <w:rFonts w:ascii="Times New Roman" w:hAnsi="Times New Roman" w:cs="Times New Roman"/>
          <w:sz w:val="24"/>
          <w:szCs w:val="24"/>
          <w:lang w:val="es-ES"/>
        </w:rPr>
        <w:t xml:space="preserve"> en ambos formatos. Pero veamos las siguientes gráficas:</w:t>
      </w:r>
    </w:p>
    <w:p w14:paraId="5821A099" w14:textId="3BCAD2B8" w:rsidR="005179EC" w:rsidRDefault="00B77D97" w:rsidP="00C37C4F">
      <w:pPr>
        <w:ind w:left="0"/>
        <w:jc w:val="both"/>
        <w:rPr>
          <w:rFonts w:ascii="Times New Roman" w:hAnsi="Times New Roman" w:cs="Times New Roman"/>
          <w:sz w:val="24"/>
          <w:szCs w:val="24"/>
          <w:lang w:val="es-ES"/>
        </w:rPr>
        <w:pPrChange w:id="623" w:author="REBECA" w:date="2021-05-26T18:06:00Z">
          <w:pPr>
            <w:ind w:left="0"/>
          </w:pPr>
        </w:pPrChange>
      </w:pPr>
      <w:r>
        <w:rPr>
          <w:noProof/>
        </w:rPr>
        <w:drawing>
          <wp:anchor distT="0" distB="0" distL="114300" distR="114300" simplePos="0" relativeHeight="251658240" behindDoc="1" locked="0" layoutInCell="1" allowOverlap="1" wp14:anchorId="3A670187" wp14:editId="29C8E3DF">
            <wp:simplePos x="0" y="0"/>
            <wp:positionH relativeFrom="column">
              <wp:posOffset>3021965</wp:posOffset>
            </wp:positionH>
            <wp:positionV relativeFrom="paragraph">
              <wp:posOffset>5715</wp:posOffset>
            </wp:positionV>
            <wp:extent cx="1869440" cy="1275715"/>
            <wp:effectExtent l="0" t="0" r="0" b="635"/>
            <wp:wrapTight wrapText="bothSides">
              <wp:wrapPolygon edited="0">
                <wp:start x="0" y="0"/>
                <wp:lineTo x="0" y="21288"/>
                <wp:lineTo x="21351" y="21288"/>
                <wp:lineTo x="2135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69440" cy="1275715"/>
                    </a:xfrm>
                    <a:prstGeom prst="rect">
                      <a:avLst/>
                    </a:prstGeom>
                  </pic:spPr>
                </pic:pic>
              </a:graphicData>
            </a:graphic>
            <wp14:sizeRelH relativeFrom="margin">
              <wp14:pctWidth>0</wp14:pctWidth>
            </wp14:sizeRelH>
            <wp14:sizeRelV relativeFrom="margin">
              <wp14:pctHeight>0</wp14:pctHeight>
            </wp14:sizeRelV>
          </wp:anchor>
        </w:drawing>
      </w:r>
      <w:r w:rsidR="005179EC">
        <w:rPr>
          <w:noProof/>
        </w:rPr>
        <w:drawing>
          <wp:inline distT="0" distB="0" distL="0" distR="0" wp14:anchorId="51DDF6A3" wp14:editId="06834D60">
            <wp:extent cx="1887478" cy="120763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20490" cy="1228761"/>
                    </a:xfrm>
                    <a:prstGeom prst="rect">
                      <a:avLst/>
                    </a:prstGeom>
                  </pic:spPr>
                </pic:pic>
              </a:graphicData>
            </a:graphic>
          </wp:inline>
        </w:drawing>
      </w:r>
    </w:p>
    <w:p w14:paraId="2224E033" w14:textId="646DBC81" w:rsidR="005179EC" w:rsidRDefault="00F565A2" w:rsidP="00C37C4F">
      <w:pPr>
        <w:ind w:left="0"/>
        <w:jc w:val="both"/>
        <w:rPr>
          <w:rFonts w:ascii="Times New Roman" w:hAnsi="Times New Roman" w:cs="Times New Roman"/>
          <w:sz w:val="24"/>
          <w:szCs w:val="24"/>
          <w:lang w:val="es-ES"/>
        </w:rPr>
        <w:pPrChange w:id="624" w:author="REBECA" w:date="2021-05-26T18:06:00Z">
          <w:pPr>
            <w:ind w:left="0"/>
          </w:pPr>
        </w:pPrChange>
      </w:pPr>
      <w:r>
        <w:rPr>
          <w:noProof/>
        </w:rPr>
        <w:drawing>
          <wp:anchor distT="0" distB="0" distL="114300" distR="114300" simplePos="0" relativeHeight="251714560" behindDoc="1" locked="0" layoutInCell="1" allowOverlap="1" wp14:anchorId="270DD96F" wp14:editId="60E5905B">
            <wp:simplePos x="0" y="0"/>
            <wp:positionH relativeFrom="margin">
              <wp:align>left</wp:align>
            </wp:positionH>
            <wp:positionV relativeFrom="paragraph">
              <wp:posOffset>727900</wp:posOffset>
            </wp:positionV>
            <wp:extent cx="2200275" cy="1235075"/>
            <wp:effectExtent l="0" t="0" r="9525" b="3175"/>
            <wp:wrapTight wrapText="bothSides">
              <wp:wrapPolygon edited="0">
                <wp:start x="0" y="0"/>
                <wp:lineTo x="0" y="21322"/>
                <wp:lineTo x="21506" y="21322"/>
                <wp:lineTo x="2150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00275" cy="1235075"/>
                    </a:xfrm>
                    <a:prstGeom prst="rect">
                      <a:avLst/>
                    </a:prstGeom>
                  </pic:spPr>
                </pic:pic>
              </a:graphicData>
            </a:graphic>
            <wp14:sizeRelH relativeFrom="margin">
              <wp14:pctWidth>0</wp14:pctWidth>
            </wp14:sizeRelH>
            <wp14:sizeRelV relativeFrom="margin">
              <wp14:pctHeight>0</wp14:pctHeight>
            </wp14:sizeRelV>
          </wp:anchor>
        </w:drawing>
      </w:r>
      <w:del w:id="625" w:author="REBECA" w:date="2021-05-26T19:39:00Z">
        <w:r w:rsidR="00B77D97" w:rsidDel="005769ED">
          <w:rPr>
            <w:rFonts w:ascii="Times New Roman" w:hAnsi="Times New Roman" w:cs="Times New Roman"/>
            <w:sz w:val="24"/>
            <w:szCs w:val="24"/>
            <w:lang w:val="es-ES"/>
          </w:rPr>
          <w:delText>En ambas gráficas</w:delText>
        </w:r>
      </w:del>
      <w:ins w:id="626" w:author="REBECA" w:date="2021-05-26T19:39:00Z">
        <w:r w:rsidR="005769ED">
          <w:rPr>
            <w:rFonts w:ascii="Times New Roman" w:hAnsi="Times New Roman" w:cs="Times New Roman"/>
            <w:sz w:val="24"/>
            <w:szCs w:val="24"/>
            <w:lang w:val="es-ES"/>
          </w:rPr>
          <w:t>En ellas</w:t>
        </w:r>
      </w:ins>
      <w:r w:rsidR="00B77D97">
        <w:rPr>
          <w:rFonts w:ascii="Times New Roman" w:hAnsi="Times New Roman" w:cs="Times New Roman"/>
          <w:sz w:val="24"/>
          <w:szCs w:val="24"/>
          <w:lang w:val="es-ES"/>
        </w:rPr>
        <w:t xml:space="preserve"> podemos apreciar como en los intereses</w:t>
      </w:r>
      <w:ins w:id="627" w:author="REBECA" w:date="2021-05-26T19:39:00Z">
        <w:r w:rsidR="005769ED">
          <w:rPr>
            <w:rFonts w:ascii="Times New Roman" w:hAnsi="Times New Roman" w:cs="Times New Roman"/>
            <w:sz w:val="24"/>
            <w:szCs w:val="24"/>
            <w:lang w:val="es-ES"/>
          </w:rPr>
          <w:t xml:space="preserve"> generados mediante la fórmula de </w:t>
        </w:r>
      </w:ins>
      <w:del w:id="628" w:author="REBECA" w:date="2021-05-26T19:39:00Z">
        <w:r w:rsidR="00B77D97" w:rsidDel="005769ED">
          <w:rPr>
            <w:rFonts w:ascii="Times New Roman" w:hAnsi="Times New Roman" w:cs="Times New Roman"/>
            <w:sz w:val="24"/>
            <w:szCs w:val="24"/>
            <w:lang w:val="es-ES"/>
          </w:rPr>
          <w:delText xml:space="preserve"> en </w:delText>
        </w:r>
      </w:del>
      <w:r w:rsidR="00B77D97">
        <w:rPr>
          <w:rFonts w:ascii="Times New Roman" w:hAnsi="Times New Roman" w:cs="Times New Roman"/>
          <w:sz w:val="24"/>
          <w:szCs w:val="24"/>
          <w:lang w:val="es-ES"/>
        </w:rPr>
        <w:t xml:space="preserve">capital simple son lineales, cada año obtenemos el mismo rendimiento, frente a los intereses </w:t>
      </w:r>
      <w:del w:id="629" w:author="REBECA" w:date="2021-05-26T19:40:00Z">
        <w:r w:rsidR="00B77D97" w:rsidDel="005769ED">
          <w:rPr>
            <w:rFonts w:ascii="Times New Roman" w:hAnsi="Times New Roman" w:cs="Times New Roman"/>
            <w:sz w:val="24"/>
            <w:szCs w:val="24"/>
            <w:lang w:val="es-ES"/>
          </w:rPr>
          <w:delText xml:space="preserve">en </w:delText>
        </w:r>
      </w:del>
      <w:ins w:id="630" w:author="REBECA" w:date="2021-05-26T19:40:00Z">
        <w:r w:rsidR="005769ED">
          <w:rPr>
            <w:rFonts w:ascii="Times New Roman" w:hAnsi="Times New Roman" w:cs="Times New Roman"/>
            <w:sz w:val="24"/>
            <w:szCs w:val="24"/>
            <w:lang w:val="es-ES"/>
          </w:rPr>
          <w:t>obtenidos mediante la fórmula de</w:t>
        </w:r>
        <w:r w:rsidR="005769ED">
          <w:rPr>
            <w:rFonts w:ascii="Times New Roman" w:hAnsi="Times New Roman" w:cs="Times New Roman"/>
            <w:sz w:val="24"/>
            <w:szCs w:val="24"/>
            <w:lang w:val="es-ES"/>
          </w:rPr>
          <w:t xml:space="preserve"> </w:t>
        </w:r>
      </w:ins>
      <w:r w:rsidR="00B77D97">
        <w:rPr>
          <w:rFonts w:ascii="Times New Roman" w:hAnsi="Times New Roman" w:cs="Times New Roman"/>
          <w:sz w:val="24"/>
          <w:szCs w:val="24"/>
          <w:lang w:val="es-ES"/>
        </w:rPr>
        <w:t>capital compuesto que van aumentando año tras año.</w:t>
      </w:r>
    </w:p>
    <w:p w14:paraId="7CC9AAE8" w14:textId="5E04423B" w:rsidR="00F565A2" w:rsidRPr="00B77D97" w:rsidDel="00F565A2" w:rsidRDefault="00F565A2" w:rsidP="00C231E0">
      <w:pPr>
        <w:ind w:left="0"/>
        <w:rPr>
          <w:del w:id="631" w:author="REBECA" w:date="2021-05-26T19:41:00Z"/>
          <w:moveTo w:id="632" w:author="REBECA" w:date="2021-05-26T19:40:00Z"/>
          <w:lang w:val="es-ES"/>
        </w:rPr>
      </w:pPr>
      <w:moveToRangeStart w:id="633" w:author="REBECA" w:date="2021-05-26T19:40:00Z" w:name="move72950466"/>
      <w:moveTo w:id="634" w:author="REBECA" w:date="2021-05-26T19:40:00Z">
        <w:r w:rsidRPr="00B77D97">
          <w:rPr>
            <w:rFonts w:ascii="Times New Roman" w:hAnsi="Times New Roman" w:cs="Times New Roman"/>
            <w:sz w:val="24"/>
            <w:szCs w:val="24"/>
            <w:lang w:val="es-ES"/>
          </w:rPr>
          <w:t>En esta imagen, podemos apreciar de igual forma como los intereses compuestos crecen de forma exponencial, frente al crecimiento lineal de lo intereses en capitalización simple</w:t>
        </w:r>
        <w:r>
          <w:rPr>
            <w:lang w:val="es-ES"/>
          </w:rPr>
          <w:t>.</w:t>
        </w:r>
      </w:moveTo>
      <w:ins w:id="635" w:author="REBECA" w:date="2021-05-26T19:42:00Z">
        <w:r>
          <w:rPr>
            <w:lang w:val="es-ES"/>
          </w:rPr>
          <w:t xml:space="preserve"> </w:t>
        </w:r>
      </w:ins>
    </w:p>
    <w:moveToRangeEnd w:id="633"/>
    <w:p w14:paraId="25CB0779" w14:textId="556F264A" w:rsidR="00B77D97" w:rsidDel="00F565A2" w:rsidRDefault="00B77D97" w:rsidP="00F565A2">
      <w:pPr>
        <w:ind w:left="0"/>
        <w:jc w:val="both"/>
        <w:rPr>
          <w:del w:id="636" w:author="REBECA" w:date="2021-05-26T19:41:00Z"/>
          <w:rFonts w:ascii="Times New Roman" w:hAnsi="Times New Roman" w:cs="Times New Roman"/>
          <w:sz w:val="24"/>
          <w:szCs w:val="24"/>
          <w:lang w:val="es-ES"/>
        </w:rPr>
        <w:pPrChange w:id="637" w:author="REBECA" w:date="2021-05-26T19:42:00Z">
          <w:pPr>
            <w:ind w:left="0"/>
          </w:pPr>
        </w:pPrChange>
      </w:pPr>
      <w:del w:id="638" w:author="REBECA" w:date="2021-05-26T19:40:00Z">
        <w:r w:rsidRPr="00B77D97" w:rsidDel="00F565A2">
          <w:rPr>
            <w:rFonts w:ascii="Times New Roman" w:hAnsi="Times New Roman" w:cs="Times New Roman"/>
            <w:noProof/>
            <w:sz w:val="24"/>
            <w:szCs w:val="24"/>
            <w:lang w:val="es-ES"/>
          </w:rPr>
          <mc:AlternateContent>
            <mc:Choice Requires="wps">
              <w:drawing>
                <wp:anchor distT="45720" distB="45720" distL="114300" distR="114300" simplePos="0" relativeHeight="251660288" behindDoc="0" locked="0" layoutInCell="1" allowOverlap="1" wp14:anchorId="35D7B7C0" wp14:editId="078462A9">
                  <wp:simplePos x="0" y="0"/>
                  <wp:positionH relativeFrom="margin">
                    <wp:posOffset>2681099</wp:posOffset>
                  </wp:positionH>
                  <wp:positionV relativeFrom="paragraph">
                    <wp:posOffset>168451</wp:posOffset>
                  </wp:positionV>
                  <wp:extent cx="3379470" cy="1076446"/>
                  <wp:effectExtent l="0" t="0" r="11430" b="285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9470" cy="1076446"/>
                          </a:xfrm>
                          <a:prstGeom prst="rect">
                            <a:avLst/>
                          </a:prstGeom>
                          <a:solidFill>
                            <a:srgbClr val="FFFFFF"/>
                          </a:solidFill>
                          <a:ln w="9525">
                            <a:solidFill>
                              <a:schemeClr val="bg1"/>
                            </a:solidFill>
                            <a:miter lim="800000"/>
                            <a:headEnd/>
                            <a:tailEnd/>
                          </a:ln>
                        </wps:spPr>
                        <wps:txbx>
                          <w:txbxContent>
                            <w:p w14:paraId="29FAB6D8" w14:textId="4BE31E02" w:rsidR="00B77D97" w:rsidRPr="00B77D97" w:rsidRDefault="00B77D97" w:rsidP="00B77D97">
                              <w:pPr>
                                <w:ind w:left="0"/>
                                <w:rPr>
                                  <w:lang w:val="es-ES"/>
                                </w:rPr>
                              </w:pPr>
                              <w:moveFromRangeStart w:id="639" w:author="REBECA" w:date="2021-05-26T19:40:00Z" w:name="move72950466"/>
                              <w:moveFrom w:id="640" w:author="REBECA" w:date="2021-05-26T19:40:00Z">
                                <w:r w:rsidRPr="00B77D97" w:rsidDel="00F565A2">
                                  <w:rPr>
                                    <w:rFonts w:ascii="Times New Roman" w:hAnsi="Times New Roman" w:cs="Times New Roman"/>
                                    <w:sz w:val="24"/>
                                    <w:szCs w:val="24"/>
                                    <w:lang w:val="es-ES"/>
                                  </w:rPr>
                                  <w:t>En esta imagen, podemos apreciar de igual forma como los intereses compuestos crecen de forma exponencial, frente al crecimiento lineal de lo intereses en capitalización simple</w:t>
                                </w:r>
                                <w:r w:rsidDel="00F565A2">
                                  <w:rPr>
                                    <w:lang w:val="es-ES"/>
                                  </w:rPr>
                                  <w:t>.</w:t>
                                </w:r>
                              </w:moveFrom>
                              <w:moveFromRangeEnd w:id="63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D7B7C0" id="_x0000_t202" coordsize="21600,21600" o:spt="202" path="m,l,21600r21600,l21600,xe">
                  <v:stroke joinstyle="miter"/>
                  <v:path gradientshapeok="t" o:connecttype="rect"/>
                </v:shapetype>
                <v:shape id="Cuadro de texto 2" o:spid="_x0000_s1026" type="#_x0000_t202" style="position:absolute;left:0;text-align:left;margin-left:211.1pt;margin-top:13.25pt;width:266.1pt;height:84.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" strokecolor="white [3212]">
                  <v:textbox>
                    <w:txbxContent>
                      <w:p w14:paraId="29FAB6D8" w14:textId="4BE31E02" w:rsidR="00B77D97" w:rsidRPr="00B77D97" w:rsidRDefault="00B77D97" w:rsidP="00B77D97">
                        <w:pPr>
                          <w:ind w:left="0"/>
                          <w:rPr>
                            <w:lang w:val="es-ES"/>
                          </w:rPr>
                        </w:pPr>
                        <w:moveFromRangeStart w:id="641" w:author="REBECA" w:date="2021-05-26T19:40:00Z" w:name="move72950466"/>
                        <w:moveFrom w:id="642" w:author="REBECA" w:date="2021-05-26T19:40:00Z">
                          <w:r w:rsidRPr="00B77D97" w:rsidDel="00F565A2">
                            <w:rPr>
                              <w:rFonts w:ascii="Times New Roman" w:hAnsi="Times New Roman" w:cs="Times New Roman"/>
                              <w:sz w:val="24"/>
                              <w:szCs w:val="24"/>
                              <w:lang w:val="es-ES"/>
                            </w:rPr>
                            <w:t>En esta imagen, podemos apreciar de igual forma como los intereses compuestos crecen de forma exponencial, frente al crecimiento lineal de lo intereses en capitalización simple</w:t>
                          </w:r>
                          <w:r w:rsidDel="00F565A2">
                            <w:rPr>
                              <w:lang w:val="es-ES"/>
                            </w:rPr>
                            <w:t>.</w:t>
                          </w:r>
                        </w:moveFrom>
                        <w:moveFromRangeEnd w:id="641"/>
                      </w:p>
                    </w:txbxContent>
                  </v:textbox>
                  <w10:wrap anchorx="margin"/>
                </v:shape>
              </w:pict>
            </mc:Fallback>
          </mc:AlternateContent>
        </w:r>
      </w:del>
    </w:p>
    <w:p w14:paraId="6451BDB3" w14:textId="7CC7149B" w:rsidR="00ED4399" w:rsidRDefault="00ED4399" w:rsidP="00C231E0">
      <w:pPr>
        <w:ind w:left="0"/>
        <w:rPr>
          <w:rFonts w:ascii="Times New Roman" w:hAnsi="Times New Roman" w:cs="Times New Roman"/>
          <w:sz w:val="24"/>
          <w:szCs w:val="24"/>
          <w:lang w:val="es-ES"/>
        </w:rPr>
      </w:pPr>
    </w:p>
    <w:p w14:paraId="1BB10009" w14:textId="0798B2CA" w:rsidR="004264C7" w:rsidRDefault="00470EA9" w:rsidP="00C37C4F">
      <w:pPr>
        <w:pStyle w:val="Ttulo3"/>
        <w:jc w:val="both"/>
        <w:rPr>
          <w:lang w:val="es-ES"/>
        </w:rPr>
        <w:pPrChange w:id="643" w:author="REBECA" w:date="2021-05-26T18:06:00Z">
          <w:pPr>
            <w:pStyle w:val="Ttulo3"/>
          </w:pPr>
        </w:pPrChange>
      </w:pPr>
      <w:bookmarkStart w:id="644" w:name="_Toc72965720"/>
      <w:r>
        <w:rPr>
          <w:lang w:val="es-ES"/>
        </w:rPr>
        <w:lastRenderedPageBreak/>
        <w:t>TASA, NPER, VA Y VF</w:t>
      </w:r>
      <w:bookmarkEnd w:id="644"/>
    </w:p>
    <w:p w14:paraId="608EB029" w14:textId="063FC4F2" w:rsidR="00470EA9" w:rsidRDefault="00470EA9" w:rsidP="00C37C4F">
      <w:pPr>
        <w:ind w:left="0"/>
        <w:jc w:val="both"/>
        <w:rPr>
          <w:rFonts w:ascii="Times New Roman" w:hAnsi="Times New Roman" w:cs="Times New Roman"/>
          <w:sz w:val="24"/>
          <w:szCs w:val="24"/>
          <w:lang w:val="es-ES"/>
        </w:rPr>
        <w:pPrChange w:id="645" w:author="REBECA" w:date="2021-05-26T18:06:00Z">
          <w:pPr>
            <w:ind w:left="0"/>
          </w:pPr>
        </w:pPrChange>
      </w:pPr>
      <w:r w:rsidRPr="00470EA9">
        <w:rPr>
          <w:rFonts w:ascii="Times New Roman" w:hAnsi="Times New Roman" w:cs="Times New Roman"/>
          <w:sz w:val="24"/>
          <w:szCs w:val="24"/>
          <w:lang w:val="es-ES"/>
        </w:rPr>
        <w:t xml:space="preserve">El hecho de emplear la palabra simple en una operación financiera no implica necesariamente que se utilice interés simple, en </w:t>
      </w:r>
      <w:r>
        <w:rPr>
          <w:rFonts w:ascii="Times New Roman" w:hAnsi="Times New Roman" w:cs="Times New Roman"/>
          <w:sz w:val="24"/>
          <w:szCs w:val="24"/>
          <w:lang w:val="es-ES"/>
        </w:rPr>
        <w:t xml:space="preserve">la mayor parte de </w:t>
      </w:r>
      <w:r w:rsidR="00EA4907">
        <w:rPr>
          <w:rFonts w:ascii="Times New Roman" w:hAnsi="Times New Roman" w:cs="Times New Roman"/>
          <w:sz w:val="24"/>
          <w:szCs w:val="24"/>
          <w:lang w:val="es-ES"/>
        </w:rPr>
        <w:t>las ocasiones</w:t>
      </w:r>
      <w:r>
        <w:rPr>
          <w:rFonts w:ascii="Times New Roman" w:hAnsi="Times New Roman" w:cs="Times New Roman"/>
          <w:sz w:val="24"/>
          <w:szCs w:val="24"/>
          <w:lang w:val="es-ES"/>
        </w:rPr>
        <w:t xml:space="preserve"> de hecho se utilizará el interés compuesto. La operación simple hacer referencia a la carencia de capitales intermedios, existe un capital inicial y un capital final, pero no se incorporan nuevos capitales a lo largo de la operación.</w:t>
      </w:r>
    </w:p>
    <w:p w14:paraId="52F7C338" w14:textId="1F7E2116" w:rsidR="00470EA9" w:rsidRDefault="00470EA9" w:rsidP="00C37C4F">
      <w:pPr>
        <w:ind w:left="0"/>
        <w:jc w:val="both"/>
        <w:rPr>
          <w:rFonts w:ascii="Times New Roman" w:hAnsi="Times New Roman" w:cs="Times New Roman"/>
          <w:sz w:val="24"/>
          <w:szCs w:val="24"/>
          <w:lang w:val="es-ES"/>
        </w:rPr>
        <w:pPrChange w:id="646" w:author="REBECA" w:date="2021-05-26T18:06:00Z">
          <w:pPr>
            <w:ind w:left="0"/>
          </w:pPr>
        </w:pPrChange>
      </w:pPr>
      <w:r>
        <w:rPr>
          <w:rFonts w:ascii="Times New Roman" w:hAnsi="Times New Roman" w:cs="Times New Roman"/>
          <w:sz w:val="24"/>
          <w:szCs w:val="24"/>
          <w:lang w:val="es-ES"/>
        </w:rPr>
        <w:t xml:space="preserve">Excel dispone de una serie de fórmulas que permiten despejar cualquiera de las variables existentes en interés compuesto, así para el capital final, disponemos de la función VF (en inglés la encontraremos como FV), que nos devuelve el valor futuro de una inversión, a una tasa de interés determinada, siendo constante en un determinado periodo de tiempo. </w:t>
      </w:r>
    </w:p>
    <w:p w14:paraId="060922AC" w14:textId="2191FC82" w:rsidR="00470EA9" w:rsidRDefault="00470EA9" w:rsidP="00C37C4F">
      <w:pPr>
        <w:ind w:left="0"/>
        <w:jc w:val="both"/>
        <w:rPr>
          <w:rFonts w:ascii="Times New Roman" w:hAnsi="Times New Roman" w:cs="Times New Roman"/>
          <w:sz w:val="24"/>
          <w:szCs w:val="24"/>
          <w:lang w:val="es-ES"/>
        </w:rPr>
        <w:pPrChange w:id="647" w:author="REBECA" w:date="2021-05-26T18:06:00Z">
          <w:pPr>
            <w:ind w:left="0"/>
          </w:pPr>
        </w:pPrChange>
      </w:pPr>
      <m:oMath>
        <m:r>
          <m:rPr>
            <m:sty m:val="bi"/>
          </m:rPr>
          <w:rPr>
            <w:rFonts w:ascii="Cambria Math" w:hAnsi="Cambria Math" w:cs="Times New Roman"/>
            <w:sz w:val="24"/>
            <w:szCs w:val="24"/>
            <w:lang w:val="es-ES"/>
          </w:rPr>
          <m:t>VF(tasa;nper;pago;</m:t>
        </m:r>
        <m:d>
          <m:dPr>
            <m:begChr m:val="["/>
            <m:endChr m:val="]"/>
            <m:ctrlPr>
              <w:rPr>
                <w:rFonts w:ascii="Cambria Math" w:hAnsi="Cambria Math" w:cs="Times New Roman"/>
                <w:b/>
                <w:bCs/>
                <w:i/>
                <w:sz w:val="24"/>
                <w:szCs w:val="24"/>
                <w:lang w:val="es-ES"/>
              </w:rPr>
            </m:ctrlPr>
          </m:dPr>
          <m:e>
            <m:r>
              <m:rPr>
                <m:sty m:val="bi"/>
              </m:rPr>
              <w:rPr>
                <w:rFonts w:ascii="Cambria Math" w:hAnsi="Cambria Math" w:cs="Times New Roman"/>
                <w:sz w:val="24"/>
                <w:szCs w:val="24"/>
                <w:lang w:val="es-ES"/>
              </w:rPr>
              <m:t>va</m:t>
            </m:r>
          </m:e>
        </m:d>
        <m:r>
          <m:rPr>
            <m:sty m:val="bi"/>
          </m:rPr>
          <w:rPr>
            <w:rFonts w:ascii="Cambria Math" w:hAnsi="Cambria Math" w:cs="Times New Roman"/>
            <w:sz w:val="24"/>
            <w:szCs w:val="24"/>
            <w:lang w:val="es-ES"/>
          </w:rPr>
          <m:t>;</m:t>
        </m:r>
        <m:d>
          <m:dPr>
            <m:begChr m:val="["/>
            <m:endChr m:val="]"/>
            <m:ctrlPr>
              <w:rPr>
                <w:rFonts w:ascii="Cambria Math" w:hAnsi="Cambria Math" w:cs="Times New Roman"/>
                <w:b/>
                <w:bCs/>
                <w:i/>
                <w:sz w:val="24"/>
                <w:szCs w:val="24"/>
                <w:lang w:val="es-ES"/>
              </w:rPr>
            </m:ctrlPr>
          </m:dPr>
          <m:e>
            <m:r>
              <m:rPr>
                <m:sty m:val="bi"/>
              </m:rPr>
              <w:rPr>
                <w:rFonts w:ascii="Cambria Math" w:hAnsi="Cambria Math" w:cs="Times New Roman"/>
                <w:sz w:val="24"/>
                <w:szCs w:val="24"/>
                <w:lang w:val="es-ES"/>
              </w:rPr>
              <m:t>tipo</m:t>
            </m:r>
          </m:e>
        </m:d>
        <m:r>
          <m:rPr>
            <m:sty m:val="bi"/>
          </m:rPr>
          <w:rPr>
            <w:rFonts w:ascii="Cambria Math" w:hAnsi="Cambria Math" w:cs="Times New Roman"/>
            <w:sz w:val="24"/>
            <w:szCs w:val="24"/>
            <w:lang w:val="es-ES"/>
          </w:rPr>
          <m:t>)</m:t>
        </m:r>
      </m:oMath>
      <w:r>
        <w:rPr>
          <w:rFonts w:ascii="Times New Roman" w:hAnsi="Times New Roman" w:cs="Times New Roman"/>
          <w:sz w:val="24"/>
          <w:szCs w:val="24"/>
          <w:lang w:val="es-ES"/>
        </w:rPr>
        <w:t xml:space="preserve">  equivale</w:t>
      </w:r>
      <w:r w:rsidRPr="00470EA9">
        <w:rPr>
          <w:rFonts w:ascii="Times New Roman" w:hAnsi="Times New Roman" w:cs="Times New Roman"/>
          <w:sz w:val="24"/>
          <w:szCs w:val="24"/>
          <w:lang w:val="es-ES"/>
        </w:rPr>
        <w:t xml:space="preserve"> a</w:t>
      </w:r>
      <w:r w:rsidRPr="00470EA9">
        <w:rPr>
          <w:rFonts w:ascii="Times New Roman" w:hAnsi="Times New Roman" w:cs="Times New Roman"/>
          <w:b/>
          <w:bCs/>
          <w:sz w:val="24"/>
          <w:szCs w:val="24"/>
          <w:lang w:val="es-ES"/>
        </w:rPr>
        <w:t xml:space="preserve"> </w:t>
      </w:r>
      <m:oMath>
        <m:sSub>
          <m:sSubPr>
            <m:ctrlPr>
              <w:rPr>
                <w:rFonts w:ascii="Cambria Math" w:hAnsi="Cambria Math" w:cs="Times New Roman"/>
                <w:b/>
                <w:bCs/>
                <w:i/>
                <w:sz w:val="24"/>
                <w:szCs w:val="24"/>
                <w:lang w:val="es-ES"/>
              </w:rPr>
            </m:ctrlPr>
          </m:sSubPr>
          <m:e>
            <m:r>
              <m:rPr>
                <m:sty m:val="bi"/>
              </m:rPr>
              <w:rPr>
                <w:rFonts w:ascii="Cambria Math" w:hAnsi="Cambria Math" w:cs="Times New Roman"/>
                <w:sz w:val="24"/>
                <w:szCs w:val="24"/>
                <w:lang w:val="es-ES"/>
              </w:rPr>
              <m:t>C</m:t>
            </m:r>
          </m:e>
          <m:sub>
            <m:r>
              <m:rPr>
                <m:sty m:val="bi"/>
              </m:rPr>
              <w:rPr>
                <w:rFonts w:ascii="Cambria Math" w:hAnsi="Cambria Math" w:cs="Times New Roman"/>
                <w:sz w:val="24"/>
                <w:szCs w:val="24"/>
                <w:lang w:val="es-ES"/>
              </w:rPr>
              <m:t>n</m:t>
            </m:r>
          </m:sub>
        </m:sSub>
        <m:r>
          <m:rPr>
            <m:sty m:val="bi"/>
          </m:rPr>
          <w:rPr>
            <w:rFonts w:ascii="Cambria Math" w:hAnsi="Cambria Math" w:cs="Times New Roman"/>
            <w:sz w:val="24"/>
            <w:szCs w:val="24"/>
            <w:lang w:val="es-ES"/>
          </w:rPr>
          <m:t xml:space="preserve">= </m:t>
        </m:r>
        <m:sSub>
          <m:sSubPr>
            <m:ctrlPr>
              <w:rPr>
                <w:rFonts w:ascii="Cambria Math" w:hAnsi="Cambria Math" w:cs="Times New Roman"/>
                <w:b/>
                <w:bCs/>
                <w:i/>
                <w:sz w:val="24"/>
                <w:szCs w:val="24"/>
                <w:lang w:val="es-ES"/>
              </w:rPr>
            </m:ctrlPr>
          </m:sSubPr>
          <m:e>
            <m:r>
              <m:rPr>
                <m:sty m:val="bi"/>
              </m:rPr>
              <w:rPr>
                <w:rFonts w:ascii="Cambria Math" w:hAnsi="Cambria Math" w:cs="Times New Roman"/>
                <w:sz w:val="24"/>
                <w:szCs w:val="24"/>
                <w:lang w:val="es-ES"/>
              </w:rPr>
              <m:t>C</m:t>
            </m:r>
          </m:e>
          <m:sub>
            <m:r>
              <m:rPr>
                <m:sty m:val="bi"/>
              </m:rPr>
              <w:rPr>
                <w:rFonts w:ascii="Cambria Math" w:hAnsi="Cambria Math" w:cs="Times New Roman"/>
                <w:sz w:val="24"/>
                <w:szCs w:val="24"/>
                <w:lang w:val="es-ES"/>
              </w:rPr>
              <m:t>0</m:t>
            </m:r>
          </m:sub>
        </m:sSub>
        <m:r>
          <m:rPr>
            <m:sty m:val="bi"/>
          </m:rPr>
          <w:rPr>
            <w:rFonts w:ascii="Cambria Math" w:hAnsi="Cambria Math" w:cs="Times New Roman"/>
            <w:sz w:val="24"/>
            <w:szCs w:val="24"/>
            <w:lang w:val="es-ES"/>
          </w:rPr>
          <m:t>*</m:t>
        </m:r>
        <m:sSup>
          <m:sSupPr>
            <m:ctrlPr>
              <w:rPr>
                <w:rFonts w:ascii="Cambria Math" w:hAnsi="Cambria Math" w:cs="Times New Roman"/>
                <w:b/>
                <w:bCs/>
                <w:i/>
                <w:sz w:val="24"/>
                <w:szCs w:val="24"/>
                <w:lang w:val="es-ES"/>
              </w:rPr>
            </m:ctrlPr>
          </m:sSupPr>
          <m:e>
            <m:r>
              <m:rPr>
                <m:sty m:val="bi"/>
              </m:rPr>
              <w:rPr>
                <w:rFonts w:ascii="Cambria Math" w:hAnsi="Cambria Math" w:cs="Times New Roman"/>
                <w:sz w:val="24"/>
                <w:szCs w:val="24"/>
                <w:lang w:val="es-ES"/>
              </w:rPr>
              <m:t>(1+i)</m:t>
            </m:r>
          </m:e>
          <m:sup>
            <m:r>
              <m:rPr>
                <m:sty m:val="bi"/>
              </m:rPr>
              <w:rPr>
                <w:rFonts w:ascii="Cambria Math" w:hAnsi="Cambria Math" w:cs="Times New Roman"/>
                <w:sz w:val="24"/>
                <w:szCs w:val="24"/>
                <w:lang w:val="es-ES"/>
              </w:rPr>
              <m:t>n</m:t>
            </m:r>
          </m:sup>
        </m:sSup>
      </m:oMath>
    </w:p>
    <w:p w14:paraId="49160348" w14:textId="608B1CAE" w:rsidR="00470EA9" w:rsidRDefault="00470EA9" w:rsidP="00C37C4F">
      <w:pPr>
        <w:ind w:left="0"/>
        <w:jc w:val="both"/>
        <w:rPr>
          <w:rFonts w:ascii="Times New Roman" w:hAnsi="Times New Roman" w:cs="Times New Roman"/>
          <w:sz w:val="24"/>
          <w:szCs w:val="24"/>
          <w:lang w:val="es-ES"/>
        </w:rPr>
        <w:pPrChange w:id="648" w:author="REBECA" w:date="2021-05-26T18:06:00Z">
          <w:pPr>
            <w:ind w:left="0"/>
          </w:pPr>
        </w:pPrChange>
      </w:pPr>
      <w:r>
        <w:rPr>
          <w:rFonts w:ascii="Times New Roman" w:hAnsi="Times New Roman" w:cs="Times New Roman"/>
          <w:sz w:val="24"/>
          <w:szCs w:val="24"/>
          <w:lang w:val="es-ES"/>
        </w:rPr>
        <w:t xml:space="preserve">Encontramos también la fórmula TASA (en inglés RATE), la cual nos devuelve la tasa de interés a partir del periodo y la anualidad. </w:t>
      </w:r>
      <w:r w:rsidR="00E87797">
        <w:rPr>
          <w:rFonts w:ascii="Times New Roman" w:hAnsi="Times New Roman" w:cs="Times New Roman"/>
          <w:sz w:val="24"/>
          <w:szCs w:val="24"/>
          <w:lang w:val="es-ES"/>
        </w:rPr>
        <w:t>1</w:t>
      </w:r>
    </w:p>
    <w:p w14:paraId="2E65C57D" w14:textId="6419DBDC" w:rsidR="00470EA9" w:rsidRDefault="00470EA9" w:rsidP="00C37C4F">
      <w:pPr>
        <w:ind w:left="0"/>
        <w:jc w:val="both"/>
        <w:rPr>
          <w:rFonts w:ascii="Times New Roman" w:hAnsi="Times New Roman" w:cs="Times New Roman"/>
          <w:b/>
          <w:bCs/>
          <w:sz w:val="24"/>
          <w:szCs w:val="24"/>
          <w:lang w:val="es-ES"/>
        </w:rPr>
        <w:pPrChange w:id="649" w:author="REBECA" w:date="2021-05-26T18:06:00Z">
          <w:pPr>
            <w:ind w:left="0"/>
          </w:pPr>
        </w:pPrChange>
      </w:pPr>
      <m:oMath>
        <m:r>
          <m:rPr>
            <m:sty m:val="bi"/>
          </m:rPr>
          <w:rPr>
            <w:rFonts w:ascii="Cambria Math" w:hAnsi="Cambria Math" w:cs="Times New Roman"/>
            <w:sz w:val="24"/>
            <w:szCs w:val="24"/>
            <w:lang w:val="es-ES"/>
          </w:rPr>
          <m:t>TASA(nper;pago;va;</m:t>
        </m:r>
        <m:d>
          <m:dPr>
            <m:begChr m:val="["/>
            <m:endChr m:val="]"/>
            <m:ctrlPr>
              <w:rPr>
                <w:rFonts w:ascii="Cambria Math" w:hAnsi="Cambria Math" w:cs="Times New Roman"/>
                <w:b/>
                <w:bCs/>
                <w:i/>
                <w:sz w:val="24"/>
                <w:szCs w:val="24"/>
                <w:lang w:val="es-ES"/>
              </w:rPr>
            </m:ctrlPr>
          </m:dPr>
          <m:e>
            <m:r>
              <m:rPr>
                <m:sty m:val="bi"/>
              </m:rPr>
              <w:rPr>
                <w:rFonts w:ascii="Cambria Math" w:hAnsi="Cambria Math" w:cs="Times New Roman"/>
                <w:sz w:val="24"/>
                <w:szCs w:val="24"/>
                <w:lang w:val="es-ES"/>
              </w:rPr>
              <m:t>vf</m:t>
            </m:r>
          </m:e>
        </m:d>
        <m:r>
          <m:rPr>
            <m:sty m:val="bi"/>
          </m:rPr>
          <w:rPr>
            <w:rFonts w:ascii="Cambria Math" w:hAnsi="Cambria Math" w:cs="Times New Roman"/>
            <w:sz w:val="24"/>
            <w:szCs w:val="24"/>
            <w:lang w:val="es-ES"/>
          </w:rPr>
          <m:t>;</m:t>
        </m:r>
        <m:d>
          <m:dPr>
            <m:begChr m:val="["/>
            <m:endChr m:val="]"/>
            <m:ctrlPr>
              <w:rPr>
                <w:rFonts w:ascii="Cambria Math" w:hAnsi="Cambria Math" w:cs="Times New Roman"/>
                <w:b/>
                <w:bCs/>
                <w:i/>
                <w:sz w:val="24"/>
                <w:szCs w:val="24"/>
                <w:lang w:val="es-ES"/>
              </w:rPr>
            </m:ctrlPr>
          </m:dPr>
          <m:e>
            <m:r>
              <m:rPr>
                <m:sty m:val="bi"/>
              </m:rPr>
              <w:rPr>
                <w:rFonts w:ascii="Cambria Math" w:hAnsi="Cambria Math" w:cs="Times New Roman"/>
                <w:sz w:val="24"/>
                <w:szCs w:val="24"/>
                <w:lang w:val="es-ES"/>
              </w:rPr>
              <m:t>tipo</m:t>
            </m:r>
          </m:e>
        </m:d>
        <m:r>
          <m:rPr>
            <m:sty m:val="bi"/>
          </m:rPr>
          <w:rPr>
            <w:rFonts w:ascii="Cambria Math" w:hAnsi="Cambria Math" w:cs="Times New Roman"/>
            <w:sz w:val="24"/>
            <w:szCs w:val="24"/>
            <w:lang w:val="es-ES"/>
          </w:rPr>
          <m:t>;[estimar])</m:t>
        </m:r>
      </m:oMath>
      <w:r>
        <w:rPr>
          <w:rFonts w:ascii="Times New Roman" w:hAnsi="Times New Roman" w:cs="Times New Roman"/>
          <w:sz w:val="24"/>
          <w:szCs w:val="24"/>
          <w:lang w:val="es-ES"/>
        </w:rPr>
        <w:t xml:space="preserve">  </w:t>
      </w:r>
      <w:r w:rsidR="00E87797">
        <w:rPr>
          <w:rFonts w:ascii="Times New Roman" w:hAnsi="Times New Roman" w:cs="Times New Roman"/>
          <w:sz w:val="24"/>
          <w:szCs w:val="24"/>
          <w:lang w:val="es-ES"/>
        </w:rPr>
        <w:t xml:space="preserve">que es equivalente a </w:t>
      </w:r>
      <m:oMath>
        <m:r>
          <m:rPr>
            <m:sty m:val="bi"/>
          </m:rPr>
          <w:rPr>
            <w:rFonts w:ascii="Cambria Math" w:hAnsi="Cambria Math" w:cs="Times New Roman"/>
            <w:sz w:val="24"/>
            <w:szCs w:val="24"/>
            <w:lang w:val="es-ES"/>
          </w:rPr>
          <m:t xml:space="preserve">i= </m:t>
        </m:r>
        <m:sSup>
          <m:sSupPr>
            <m:ctrlPr>
              <w:rPr>
                <w:rFonts w:ascii="Cambria Math" w:hAnsi="Cambria Math" w:cs="Times New Roman"/>
                <w:b/>
                <w:bCs/>
                <w:i/>
                <w:sz w:val="24"/>
                <w:szCs w:val="24"/>
                <w:lang w:val="es-ES"/>
              </w:rPr>
            </m:ctrlPr>
          </m:sSupPr>
          <m:e>
            <m:r>
              <m:rPr>
                <m:sty m:val="bi"/>
              </m:rPr>
              <w:rPr>
                <w:rFonts w:ascii="Cambria Math" w:hAnsi="Cambria Math" w:cs="Times New Roman"/>
                <w:sz w:val="24"/>
                <w:szCs w:val="24"/>
                <w:lang w:val="es-ES"/>
              </w:rPr>
              <m:t>(</m:t>
            </m:r>
            <m:f>
              <m:fPr>
                <m:ctrlPr>
                  <w:rPr>
                    <w:rFonts w:ascii="Cambria Math" w:hAnsi="Cambria Math" w:cs="Times New Roman"/>
                    <w:b/>
                    <w:bCs/>
                    <w:i/>
                    <w:sz w:val="24"/>
                    <w:szCs w:val="24"/>
                    <w:lang w:val="es-ES"/>
                  </w:rPr>
                </m:ctrlPr>
              </m:fPr>
              <m:num>
                <m:r>
                  <m:rPr>
                    <m:sty m:val="bi"/>
                  </m:rPr>
                  <w:rPr>
                    <w:rFonts w:ascii="Cambria Math" w:hAnsi="Cambria Math" w:cs="Times New Roman"/>
                    <w:sz w:val="24"/>
                    <w:szCs w:val="24"/>
                    <w:lang w:val="es-ES"/>
                  </w:rPr>
                  <m:t>Cn</m:t>
                </m:r>
              </m:num>
              <m:den>
                <m:r>
                  <m:rPr>
                    <m:sty m:val="bi"/>
                  </m:rPr>
                  <w:rPr>
                    <w:rFonts w:ascii="Cambria Math" w:hAnsi="Cambria Math" w:cs="Times New Roman"/>
                    <w:sz w:val="24"/>
                    <w:szCs w:val="24"/>
                    <w:lang w:val="es-ES"/>
                  </w:rPr>
                  <m:t>Co</m:t>
                </m:r>
              </m:den>
            </m:f>
            <m:r>
              <m:rPr>
                <m:sty m:val="bi"/>
              </m:rPr>
              <w:rPr>
                <w:rFonts w:ascii="Cambria Math" w:hAnsi="Cambria Math" w:cs="Times New Roman"/>
                <w:sz w:val="24"/>
                <w:szCs w:val="24"/>
                <w:lang w:val="es-ES"/>
              </w:rPr>
              <m:t>)</m:t>
            </m:r>
          </m:e>
          <m:sup>
            <m:f>
              <m:fPr>
                <m:ctrlPr>
                  <w:rPr>
                    <w:rFonts w:ascii="Cambria Math" w:hAnsi="Cambria Math" w:cs="Times New Roman"/>
                    <w:b/>
                    <w:bCs/>
                    <w:i/>
                    <w:sz w:val="24"/>
                    <w:szCs w:val="24"/>
                    <w:lang w:val="es-ES"/>
                  </w:rPr>
                </m:ctrlPr>
              </m:fPr>
              <m:num>
                <m:r>
                  <m:rPr>
                    <m:sty m:val="bi"/>
                  </m:rPr>
                  <w:rPr>
                    <w:rFonts w:ascii="Cambria Math" w:hAnsi="Cambria Math" w:cs="Times New Roman"/>
                    <w:sz w:val="24"/>
                    <w:szCs w:val="24"/>
                    <w:lang w:val="es-ES"/>
                  </w:rPr>
                  <m:t>1</m:t>
                </m:r>
              </m:num>
              <m:den>
                <m:r>
                  <m:rPr>
                    <m:sty m:val="bi"/>
                  </m:rPr>
                  <w:rPr>
                    <w:rFonts w:ascii="Cambria Math" w:hAnsi="Cambria Math" w:cs="Times New Roman"/>
                    <w:sz w:val="24"/>
                    <w:szCs w:val="24"/>
                    <w:lang w:val="es-ES"/>
                  </w:rPr>
                  <m:t>n</m:t>
                </m:r>
              </m:den>
            </m:f>
          </m:sup>
        </m:sSup>
        <m:r>
          <m:rPr>
            <m:sty m:val="bi"/>
          </m:rPr>
          <w:rPr>
            <w:rFonts w:ascii="Cambria Math" w:hAnsi="Cambria Math" w:cs="Times New Roman"/>
            <w:sz w:val="24"/>
            <w:szCs w:val="24"/>
            <w:lang w:val="es-ES"/>
          </w:rPr>
          <m:t>-1</m:t>
        </m:r>
      </m:oMath>
    </w:p>
    <w:p w14:paraId="035D2EAF" w14:textId="1339EAE3" w:rsidR="00E87797" w:rsidRDefault="00E87797" w:rsidP="00C37C4F">
      <w:pPr>
        <w:ind w:left="0"/>
        <w:jc w:val="both"/>
        <w:rPr>
          <w:rFonts w:ascii="Times New Roman" w:hAnsi="Times New Roman" w:cs="Times New Roman"/>
          <w:sz w:val="24"/>
          <w:szCs w:val="24"/>
          <w:lang w:val="es-ES"/>
        </w:rPr>
        <w:pPrChange w:id="650" w:author="REBECA" w:date="2021-05-26T18:06:00Z">
          <w:pPr>
            <w:ind w:left="0"/>
          </w:pPr>
        </w:pPrChange>
      </w:pPr>
      <w:r>
        <w:rPr>
          <w:rFonts w:ascii="Times New Roman" w:hAnsi="Times New Roman" w:cs="Times New Roman"/>
          <w:sz w:val="24"/>
          <w:szCs w:val="24"/>
          <w:lang w:val="es-ES"/>
        </w:rPr>
        <w:t xml:space="preserve">Otra de las funciones que podemos encontrar es NPER (con el mismo nombre en inglés) que nos devuelve el numero de periodos de una inversión, </w:t>
      </w:r>
      <w:r w:rsidR="00EA4907">
        <w:rPr>
          <w:rFonts w:ascii="Times New Roman" w:hAnsi="Times New Roman" w:cs="Times New Roman"/>
          <w:sz w:val="24"/>
          <w:szCs w:val="24"/>
          <w:lang w:val="es-ES"/>
        </w:rPr>
        <w:t xml:space="preserve">la duración de la operación financiera, </w:t>
      </w:r>
      <w:r>
        <w:rPr>
          <w:rFonts w:ascii="Times New Roman" w:hAnsi="Times New Roman" w:cs="Times New Roman"/>
          <w:sz w:val="24"/>
          <w:szCs w:val="24"/>
          <w:lang w:val="es-ES"/>
        </w:rPr>
        <w:t>en base a los pagos periódicos constantes y mediante una tasa de interés también constante.</w:t>
      </w:r>
    </w:p>
    <w:p w14:paraId="03125FFA" w14:textId="7A14805F" w:rsidR="00E87797" w:rsidRDefault="00E87797" w:rsidP="00C37C4F">
      <w:pPr>
        <w:ind w:left="0"/>
        <w:jc w:val="both"/>
        <w:rPr>
          <w:rFonts w:ascii="Times New Roman" w:hAnsi="Times New Roman" w:cs="Times New Roman"/>
          <w:b/>
          <w:bCs/>
          <w:sz w:val="24"/>
          <w:szCs w:val="24"/>
          <w:lang w:val="es-ES"/>
        </w:rPr>
        <w:pPrChange w:id="651" w:author="REBECA" w:date="2021-05-26T18:06:00Z">
          <w:pPr>
            <w:ind w:left="0"/>
          </w:pPr>
        </w:pPrChange>
      </w:pPr>
      <m:oMath>
        <m:r>
          <m:rPr>
            <m:sty m:val="bi"/>
          </m:rPr>
          <w:rPr>
            <w:rFonts w:ascii="Cambria Math" w:hAnsi="Cambria Math" w:cs="Times New Roman"/>
            <w:sz w:val="24"/>
            <w:szCs w:val="24"/>
            <w:lang w:val="es-ES"/>
          </w:rPr>
          <m:t>NPER(tasa;pago;va;</m:t>
        </m:r>
        <m:d>
          <m:dPr>
            <m:begChr m:val="["/>
            <m:endChr m:val="]"/>
            <m:ctrlPr>
              <w:rPr>
                <w:rFonts w:ascii="Cambria Math" w:hAnsi="Cambria Math" w:cs="Times New Roman"/>
                <w:b/>
                <w:bCs/>
                <w:i/>
                <w:sz w:val="24"/>
                <w:szCs w:val="24"/>
                <w:lang w:val="es-ES"/>
              </w:rPr>
            </m:ctrlPr>
          </m:dPr>
          <m:e>
            <m:r>
              <m:rPr>
                <m:sty m:val="bi"/>
              </m:rPr>
              <w:rPr>
                <w:rFonts w:ascii="Cambria Math" w:hAnsi="Cambria Math" w:cs="Times New Roman"/>
                <w:sz w:val="24"/>
                <w:szCs w:val="24"/>
                <w:lang w:val="es-ES"/>
              </w:rPr>
              <m:t>vf</m:t>
            </m:r>
          </m:e>
        </m:d>
        <m:r>
          <m:rPr>
            <m:sty m:val="bi"/>
          </m:rPr>
          <w:rPr>
            <w:rFonts w:ascii="Cambria Math" w:hAnsi="Cambria Math" w:cs="Times New Roman"/>
            <w:sz w:val="24"/>
            <w:szCs w:val="24"/>
            <w:lang w:val="es-ES"/>
          </w:rPr>
          <m:t>;</m:t>
        </m:r>
        <m:d>
          <m:dPr>
            <m:begChr m:val="["/>
            <m:endChr m:val="]"/>
            <m:ctrlPr>
              <w:rPr>
                <w:rFonts w:ascii="Cambria Math" w:hAnsi="Cambria Math" w:cs="Times New Roman"/>
                <w:b/>
                <w:bCs/>
                <w:i/>
                <w:sz w:val="24"/>
                <w:szCs w:val="24"/>
                <w:lang w:val="es-ES"/>
              </w:rPr>
            </m:ctrlPr>
          </m:dPr>
          <m:e>
            <m:r>
              <m:rPr>
                <m:sty m:val="bi"/>
              </m:rPr>
              <w:rPr>
                <w:rFonts w:ascii="Cambria Math" w:hAnsi="Cambria Math" w:cs="Times New Roman"/>
                <w:sz w:val="24"/>
                <w:szCs w:val="24"/>
                <w:lang w:val="es-ES"/>
              </w:rPr>
              <m:t>tipo</m:t>
            </m:r>
          </m:e>
        </m:d>
        <m:r>
          <m:rPr>
            <m:sty m:val="bi"/>
          </m:rPr>
          <w:rPr>
            <w:rFonts w:ascii="Cambria Math" w:hAnsi="Cambria Math" w:cs="Times New Roman"/>
            <w:sz w:val="24"/>
            <w:szCs w:val="24"/>
            <w:lang w:val="es-ES"/>
          </w:rPr>
          <m:t>)</m:t>
        </m:r>
      </m:oMath>
      <w:r>
        <w:rPr>
          <w:rFonts w:ascii="Times New Roman" w:hAnsi="Times New Roman" w:cs="Times New Roman"/>
          <w:sz w:val="24"/>
          <w:szCs w:val="24"/>
          <w:lang w:val="es-ES"/>
        </w:rPr>
        <w:t xml:space="preserve">  que es equivalente a </w:t>
      </w:r>
      <m:oMath>
        <m:r>
          <m:rPr>
            <m:sty m:val="bi"/>
          </m:rPr>
          <w:rPr>
            <w:rFonts w:ascii="Cambria Math" w:hAnsi="Cambria Math" w:cs="Times New Roman"/>
            <w:sz w:val="24"/>
            <w:szCs w:val="24"/>
            <w:lang w:val="es-ES"/>
          </w:rPr>
          <m:t xml:space="preserve">n= </m:t>
        </m:r>
        <m:f>
          <m:fPr>
            <m:ctrlPr>
              <w:rPr>
                <w:rFonts w:ascii="Cambria Math" w:hAnsi="Cambria Math" w:cs="Times New Roman"/>
                <w:b/>
                <w:bCs/>
                <w:i/>
                <w:sz w:val="24"/>
                <w:szCs w:val="24"/>
                <w:lang w:val="es-ES"/>
              </w:rPr>
            </m:ctrlPr>
          </m:fPr>
          <m:num>
            <m:r>
              <m:rPr>
                <m:sty m:val="bi"/>
              </m:rPr>
              <w:rPr>
                <w:rFonts w:ascii="Cambria Math" w:hAnsi="Cambria Math" w:cs="Times New Roman"/>
                <w:sz w:val="24"/>
                <w:szCs w:val="24"/>
                <w:lang w:val="es-ES"/>
              </w:rPr>
              <m:t xml:space="preserve">ln( </m:t>
            </m:r>
            <m:f>
              <m:fPr>
                <m:ctrlPr>
                  <w:rPr>
                    <w:rFonts w:ascii="Cambria Math" w:hAnsi="Cambria Math" w:cs="Times New Roman"/>
                    <w:b/>
                    <w:bCs/>
                    <w:i/>
                    <w:sz w:val="24"/>
                    <w:szCs w:val="24"/>
                    <w:lang w:val="es-ES"/>
                  </w:rPr>
                </m:ctrlPr>
              </m:fPr>
              <m:num>
                <m:sSub>
                  <m:sSubPr>
                    <m:ctrlPr>
                      <w:rPr>
                        <w:rFonts w:ascii="Cambria Math" w:hAnsi="Cambria Math" w:cs="Times New Roman"/>
                        <w:b/>
                        <w:bCs/>
                        <w:i/>
                        <w:sz w:val="24"/>
                        <w:szCs w:val="24"/>
                        <w:lang w:val="es-ES"/>
                      </w:rPr>
                    </m:ctrlPr>
                  </m:sSubPr>
                  <m:e>
                    <m:r>
                      <m:rPr>
                        <m:sty m:val="bi"/>
                      </m:rPr>
                      <w:rPr>
                        <w:rFonts w:ascii="Cambria Math" w:hAnsi="Cambria Math" w:cs="Times New Roman"/>
                        <w:sz w:val="24"/>
                        <w:szCs w:val="24"/>
                        <w:lang w:val="es-ES"/>
                      </w:rPr>
                      <m:t>C</m:t>
                    </m:r>
                  </m:e>
                  <m:sub>
                    <m:r>
                      <m:rPr>
                        <m:sty m:val="bi"/>
                      </m:rPr>
                      <w:rPr>
                        <w:rFonts w:ascii="Cambria Math" w:hAnsi="Cambria Math" w:cs="Times New Roman"/>
                        <w:sz w:val="24"/>
                        <w:szCs w:val="24"/>
                        <w:lang w:val="es-ES"/>
                      </w:rPr>
                      <m:t>n</m:t>
                    </m:r>
                  </m:sub>
                </m:sSub>
              </m:num>
              <m:den>
                <m:sSub>
                  <m:sSubPr>
                    <m:ctrlPr>
                      <w:rPr>
                        <w:rFonts w:ascii="Cambria Math" w:hAnsi="Cambria Math" w:cs="Times New Roman"/>
                        <w:b/>
                        <w:bCs/>
                        <w:i/>
                        <w:sz w:val="24"/>
                        <w:szCs w:val="24"/>
                        <w:lang w:val="es-ES"/>
                      </w:rPr>
                    </m:ctrlPr>
                  </m:sSubPr>
                  <m:e>
                    <m:r>
                      <m:rPr>
                        <m:sty m:val="bi"/>
                      </m:rPr>
                      <w:rPr>
                        <w:rFonts w:ascii="Cambria Math" w:hAnsi="Cambria Math" w:cs="Times New Roman"/>
                        <w:sz w:val="24"/>
                        <w:szCs w:val="24"/>
                        <w:lang w:val="es-ES"/>
                      </w:rPr>
                      <m:t>C</m:t>
                    </m:r>
                  </m:e>
                  <m:sub>
                    <m:r>
                      <m:rPr>
                        <m:sty m:val="bi"/>
                      </m:rPr>
                      <w:rPr>
                        <w:rFonts w:ascii="Cambria Math" w:hAnsi="Cambria Math" w:cs="Times New Roman"/>
                        <w:sz w:val="24"/>
                        <w:szCs w:val="24"/>
                        <w:lang w:val="es-ES"/>
                      </w:rPr>
                      <m:t>0</m:t>
                    </m:r>
                  </m:sub>
                </m:sSub>
              </m:den>
            </m:f>
            <m:r>
              <m:rPr>
                <m:sty m:val="bi"/>
              </m:rPr>
              <w:rPr>
                <w:rFonts w:ascii="Cambria Math" w:hAnsi="Cambria Math" w:cs="Times New Roman"/>
                <w:sz w:val="24"/>
                <w:szCs w:val="24"/>
                <w:lang w:val="es-ES"/>
              </w:rPr>
              <m:t>)</m:t>
            </m:r>
          </m:num>
          <m:den>
            <m:r>
              <m:rPr>
                <m:sty m:val="bi"/>
              </m:rPr>
              <w:rPr>
                <w:rFonts w:ascii="Cambria Math" w:hAnsi="Cambria Math" w:cs="Times New Roman"/>
                <w:sz w:val="24"/>
                <w:szCs w:val="24"/>
                <w:lang w:val="es-ES"/>
              </w:rPr>
              <m:t>ln ( 1+i)</m:t>
            </m:r>
          </m:den>
        </m:f>
      </m:oMath>
    </w:p>
    <w:p w14:paraId="5D06968B" w14:textId="1A03A082" w:rsidR="00742C8B" w:rsidRPr="00E87797" w:rsidRDefault="00742C8B" w:rsidP="00C37C4F">
      <w:pPr>
        <w:ind w:left="0"/>
        <w:jc w:val="both"/>
        <w:rPr>
          <w:rFonts w:ascii="Times New Roman" w:hAnsi="Times New Roman" w:cs="Times New Roman"/>
          <w:sz w:val="24"/>
          <w:szCs w:val="24"/>
          <w:lang w:val="es-ES"/>
        </w:rPr>
        <w:pPrChange w:id="652" w:author="REBECA" w:date="2021-05-26T18:06:00Z">
          <w:pPr>
            <w:ind w:left="0"/>
          </w:pPr>
        </w:pPrChange>
      </w:pPr>
      <w:r>
        <w:rPr>
          <w:rFonts w:ascii="Times New Roman" w:hAnsi="Times New Roman" w:cs="Times New Roman"/>
          <w:sz w:val="24"/>
          <w:szCs w:val="24"/>
          <w:lang w:val="es-ES"/>
        </w:rPr>
        <w:t xml:space="preserve">Por último, encontramos la función VA (en inglés PV), que nos devuelve el valor actual de una inversión, que corresponde al valor total de los pagos futuros. </w:t>
      </w:r>
    </w:p>
    <w:p w14:paraId="70D2F31A" w14:textId="3BB03577" w:rsidR="00742C8B" w:rsidRDefault="00742C8B" w:rsidP="00C37C4F">
      <w:pPr>
        <w:ind w:left="0"/>
        <w:jc w:val="both"/>
        <w:rPr>
          <w:rFonts w:ascii="Times New Roman" w:hAnsi="Times New Roman" w:cs="Times New Roman"/>
          <w:b/>
          <w:bCs/>
          <w:sz w:val="24"/>
          <w:szCs w:val="24"/>
          <w:lang w:val="es-ES"/>
        </w:rPr>
        <w:pPrChange w:id="653" w:author="REBECA" w:date="2021-05-26T18:06:00Z">
          <w:pPr>
            <w:ind w:left="0"/>
          </w:pPr>
        </w:pPrChange>
      </w:pPr>
      <m:oMath>
        <m:r>
          <m:rPr>
            <m:sty m:val="bi"/>
          </m:rPr>
          <w:rPr>
            <w:rFonts w:ascii="Cambria Math" w:hAnsi="Cambria Math" w:cs="Times New Roman"/>
            <w:sz w:val="24"/>
            <w:szCs w:val="24"/>
            <w:lang w:val="es-ES"/>
          </w:rPr>
          <m:t>VA(tasa;nper;pago;vf;</m:t>
        </m:r>
        <m:d>
          <m:dPr>
            <m:begChr m:val="["/>
            <m:endChr m:val="]"/>
            <m:ctrlPr>
              <w:rPr>
                <w:rFonts w:ascii="Cambria Math" w:hAnsi="Cambria Math" w:cs="Times New Roman"/>
                <w:b/>
                <w:bCs/>
                <w:i/>
                <w:sz w:val="24"/>
                <w:szCs w:val="24"/>
                <w:lang w:val="es-ES"/>
              </w:rPr>
            </m:ctrlPr>
          </m:dPr>
          <m:e>
            <m:r>
              <m:rPr>
                <m:sty m:val="bi"/>
              </m:rPr>
              <w:rPr>
                <w:rFonts w:ascii="Cambria Math" w:hAnsi="Cambria Math" w:cs="Times New Roman"/>
                <w:sz w:val="24"/>
                <w:szCs w:val="24"/>
                <w:lang w:val="es-ES"/>
              </w:rPr>
              <m:t>tipo</m:t>
            </m:r>
          </m:e>
        </m:d>
        <m:r>
          <m:rPr>
            <m:sty m:val="bi"/>
          </m:rPr>
          <w:rPr>
            <w:rFonts w:ascii="Cambria Math" w:hAnsi="Cambria Math" w:cs="Times New Roman"/>
            <w:sz w:val="24"/>
            <w:szCs w:val="24"/>
            <w:lang w:val="es-ES"/>
          </w:rPr>
          <m:t>)</m:t>
        </m:r>
      </m:oMath>
      <w:r>
        <w:rPr>
          <w:rFonts w:ascii="Times New Roman" w:hAnsi="Times New Roman" w:cs="Times New Roman"/>
          <w:sz w:val="24"/>
          <w:szCs w:val="24"/>
          <w:lang w:val="es-ES"/>
        </w:rPr>
        <w:t xml:space="preserve">  que es equivalente a </w:t>
      </w:r>
      <m:oMath>
        <m:sSub>
          <m:sSubPr>
            <m:ctrlPr>
              <w:rPr>
                <w:rFonts w:ascii="Cambria Math" w:hAnsi="Cambria Math" w:cs="Times New Roman"/>
                <w:b/>
                <w:bCs/>
                <w:i/>
                <w:sz w:val="24"/>
                <w:szCs w:val="24"/>
                <w:lang w:val="es-ES"/>
              </w:rPr>
            </m:ctrlPr>
          </m:sSubPr>
          <m:e>
            <m:r>
              <m:rPr>
                <m:sty m:val="bi"/>
              </m:rPr>
              <w:rPr>
                <w:rFonts w:ascii="Cambria Math" w:hAnsi="Cambria Math" w:cs="Times New Roman"/>
                <w:sz w:val="24"/>
                <w:szCs w:val="24"/>
                <w:lang w:val="es-ES"/>
              </w:rPr>
              <m:t>C</m:t>
            </m:r>
          </m:e>
          <m:sub>
            <m:r>
              <m:rPr>
                <m:sty m:val="bi"/>
              </m:rPr>
              <w:rPr>
                <w:rFonts w:ascii="Cambria Math" w:hAnsi="Cambria Math" w:cs="Times New Roman"/>
                <w:sz w:val="24"/>
                <w:szCs w:val="24"/>
                <w:lang w:val="es-ES"/>
              </w:rPr>
              <m:t>0</m:t>
            </m:r>
          </m:sub>
        </m:sSub>
        <m:r>
          <m:rPr>
            <m:sty m:val="bi"/>
          </m:rPr>
          <w:rPr>
            <w:rFonts w:ascii="Cambria Math" w:hAnsi="Cambria Math" w:cs="Times New Roman"/>
            <w:sz w:val="24"/>
            <w:szCs w:val="24"/>
            <w:lang w:val="es-ES"/>
          </w:rPr>
          <m:t xml:space="preserve">= </m:t>
        </m:r>
        <m:sSub>
          <m:sSubPr>
            <m:ctrlPr>
              <w:rPr>
                <w:rFonts w:ascii="Cambria Math" w:hAnsi="Cambria Math" w:cs="Times New Roman"/>
                <w:b/>
                <w:bCs/>
                <w:i/>
                <w:sz w:val="24"/>
                <w:szCs w:val="24"/>
                <w:lang w:val="es-ES"/>
              </w:rPr>
            </m:ctrlPr>
          </m:sSubPr>
          <m:e>
            <m:r>
              <m:rPr>
                <m:sty m:val="bi"/>
              </m:rPr>
              <w:rPr>
                <w:rFonts w:ascii="Cambria Math" w:hAnsi="Cambria Math" w:cs="Times New Roman"/>
                <w:sz w:val="24"/>
                <w:szCs w:val="24"/>
                <w:lang w:val="es-ES"/>
              </w:rPr>
              <m:t>C</m:t>
            </m:r>
          </m:e>
          <m:sub>
            <m:r>
              <m:rPr>
                <m:sty m:val="bi"/>
              </m:rPr>
              <w:rPr>
                <w:rFonts w:ascii="Cambria Math" w:hAnsi="Cambria Math" w:cs="Times New Roman"/>
                <w:sz w:val="24"/>
                <w:szCs w:val="24"/>
                <w:lang w:val="es-ES"/>
              </w:rPr>
              <m:t>n</m:t>
            </m:r>
          </m:sub>
        </m:sSub>
        <m:r>
          <m:rPr>
            <m:sty m:val="bi"/>
          </m:rPr>
          <w:rPr>
            <w:rFonts w:ascii="Cambria Math" w:hAnsi="Cambria Math" w:cs="Times New Roman"/>
            <w:sz w:val="24"/>
            <w:szCs w:val="24"/>
            <w:lang w:val="es-ES"/>
          </w:rPr>
          <m:t>*</m:t>
        </m:r>
        <m:sSup>
          <m:sSupPr>
            <m:ctrlPr>
              <w:rPr>
                <w:rFonts w:ascii="Cambria Math" w:hAnsi="Cambria Math" w:cs="Times New Roman"/>
                <w:b/>
                <w:bCs/>
                <w:i/>
                <w:sz w:val="24"/>
                <w:szCs w:val="24"/>
                <w:lang w:val="es-ES"/>
              </w:rPr>
            </m:ctrlPr>
          </m:sSupPr>
          <m:e>
            <m:r>
              <m:rPr>
                <m:sty m:val="bi"/>
              </m:rPr>
              <w:rPr>
                <w:rFonts w:ascii="Cambria Math" w:hAnsi="Cambria Math" w:cs="Times New Roman"/>
                <w:sz w:val="24"/>
                <w:szCs w:val="24"/>
                <w:lang w:val="es-ES"/>
              </w:rPr>
              <m:t>(1+i)</m:t>
            </m:r>
          </m:e>
          <m:sup>
            <m:r>
              <m:rPr>
                <m:sty m:val="bi"/>
              </m:rPr>
              <w:rPr>
                <w:rFonts w:ascii="Cambria Math" w:hAnsi="Cambria Math" w:cs="Times New Roman"/>
                <w:sz w:val="24"/>
                <w:szCs w:val="24"/>
                <w:lang w:val="es-ES"/>
              </w:rPr>
              <m:t>-n</m:t>
            </m:r>
          </m:sup>
        </m:sSup>
      </m:oMath>
    </w:p>
    <w:p w14:paraId="032B0E65" w14:textId="164A044B" w:rsidR="00742C8B" w:rsidRDefault="00742C8B" w:rsidP="00C37C4F">
      <w:pPr>
        <w:ind w:left="0"/>
        <w:jc w:val="both"/>
        <w:rPr>
          <w:rFonts w:ascii="Times New Roman" w:hAnsi="Times New Roman" w:cs="Times New Roman"/>
          <w:sz w:val="24"/>
          <w:szCs w:val="24"/>
          <w:lang w:val="es-ES"/>
        </w:rPr>
        <w:pPrChange w:id="654" w:author="REBECA" w:date="2021-05-26T18:06:00Z">
          <w:pPr>
            <w:ind w:left="0"/>
          </w:pPr>
        </w:pPrChange>
      </w:pPr>
      <w:r>
        <w:rPr>
          <w:rFonts w:ascii="Times New Roman" w:hAnsi="Times New Roman" w:cs="Times New Roman"/>
          <w:sz w:val="24"/>
          <w:szCs w:val="24"/>
          <w:lang w:val="es-ES"/>
        </w:rPr>
        <w:t>Estos argumentos significan:</w:t>
      </w:r>
    </w:p>
    <w:p w14:paraId="25D3F22A" w14:textId="07525ED9" w:rsidR="00742C8B" w:rsidRDefault="00742C8B" w:rsidP="00C37C4F">
      <w:pPr>
        <w:ind w:left="0"/>
        <w:jc w:val="both"/>
        <w:rPr>
          <w:rFonts w:ascii="Times New Roman" w:hAnsi="Times New Roman" w:cs="Times New Roman"/>
          <w:sz w:val="24"/>
          <w:szCs w:val="24"/>
          <w:lang w:val="es-ES"/>
        </w:rPr>
        <w:pPrChange w:id="655" w:author="REBECA" w:date="2021-05-26T18:06:00Z">
          <w:pPr>
            <w:ind w:left="0"/>
          </w:pPr>
        </w:pPrChange>
      </w:pPr>
      <w:r w:rsidRPr="00470EA9">
        <w:rPr>
          <w:rFonts w:ascii="Times New Roman" w:hAnsi="Times New Roman" w:cs="Times New Roman"/>
          <w:sz w:val="24"/>
          <w:szCs w:val="24"/>
          <w:u w:val="single"/>
          <w:lang w:val="es-ES"/>
        </w:rPr>
        <w:t>Tasa</w:t>
      </w:r>
      <w:r w:rsidR="00060824">
        <w:rPr>
          <w:rFonts w:ascii="Times New Roman" w:hAnsi="Times New Roman" w:cs="Times New Roman"/>
          <w:sz w:val="24"/>
          <w:szCs w:val="24"/>
          <w:u w:val="single"/>
          <w:lang w:val="es-ES"/>
        </w:rPr>
        <w:t xml:space="preserve"> (</w:t>
      </w:r>
      <w:proofErr w:type="spellStart"/>
      <w:r w:rsidR="00060824">
        <w:rPr>
          <w:rFonts w:ascii="Times New Roman" w:hAnsi="Times New Roman" w:cs="Times New Roman"/>
          <w:sz w:val="24"/>
          <w:szCs w:val="24"/>
          <w:u w:val="single"/>
          <w:lang w:val="es-ES"/>
        </w:rPr>
        <w:t>rate</w:t>
      </w:r>
      <w:proofErr w:type="spellEnd"/>
      <w:r w:rsidR="00060824">
        <w:rPr>
          <w:rFonts w:ascii="Times New Roman" w:hAnsi="Times New Roman" w:cs="Times New Roman"/>
          <w:sz w:val="24"/>
          <w:szCs w:val="24"/>
          <w:u w:val="single"/>
          <w:lang w:val="es-ES"/>
        </w:rPr>
        <w:t>)</w:t>
      </w:r>
      <w:r>
        <w:rPr>
          <w:rFonts w:ascii="Times New Roman" w:hAnsi="Times New Roman" w:cs="Times New Roman"/>
          <w:sz w:val="24"/>
          <w:szCs w:val="24"/>
          <w:lang w:val="es-ES"/>
        </w:rPr>
        <w:t>. - es el tipo de interés aplicado por periodo. Es importante que sea homogéneo con el tiempo.</w:t>
      </w:r>
    </w:p>
    <w:p w14:paraId="4EFDF4F3" w14:textId="6D244D82" w:rsidR="00742C8B" w:rsidRDefault="00742C8B" w:rsidP="00C37C4F">
      <w:pPr>
        <w:ind w:left="0"/>
        <w:jc w:val="both"/>
        <w:rPr>
          <w:rFonts w:ascii="Times New Roman" w:hAnsi="Times New Roman" w:cs="Times New Roman"/>
          <w:sz w:val="24"/>
          <w:szCs w:val="24"/>
          <w:lang w:val="es-ES"/>
        </w:rPr>
        <w:pPrChange w:id="656" w:author="REBECA" w:date="2021-05-26T18:06:00Z">
          <w:pPr>
            <w:ind w:left="0"/>
          </w:pPr>
        </w:pPrChange>
      </w:pPr>
      <w:proofErr w:type="spellStart"/>
      <w:r w:rsidRPr="00470EA9">
        <w:rPr>
          <w:rFonts w:ascii="Times New Roman" w:hAnsi="Times New Roman" w:cs="Times New Roman"/>
          <w:sz w:val="24"/>
          <w:szCs w:val="24"/>
          <w:u w:val="single"/>
          <w:lang w:val="es-ES"/>
        </w:rPr>
        <w:t>Nper</w:t>
      </w:r>
      <w:proofErr w:type="spellEnd"/>
      <w:r w:rsidR="00060824">
        <w:rPr>
          <w:rFonts w:ascii="Times New Roman" w:hAnsi="Times New Roman" w:cs="Times New Roman"/>
          <w:sz w:val="24"/>
          <w:szCs w:val="24"/>
          <w:u w:val="single"/>
          <w:lang w:val="es-ES"/>
        </w:rPr>
        <w:t xml:space="preserve"> (</w:t>
      </w:r>
      <w:proofErr w:type="spellStart"/>
      <w:r w:rsidR="00060824">
        <w:rPr>
          <w:rFonts w:ascii="Times New Roman" w:hAnsi="Times New Roman" w:cs="Times New Roman"/>
          <w:sz w:val="24"/>
          <w:szCs w:val="24"/>
          <w:u w:val="single"/>
          <w:lang w:val="es-ES"/>
        </w:rPr>
        <w:t>nper</w:t>
      </w:r>
      <w:proofErr w:type="spellEnd"/>
      <w:r w:rsidR="00060824">
        <w:rPr>
          <w:rFonts w:ascii="Times New Roman" w:hAnsi="Times New Roman" w:cs="Times New Roman"/>
          <w:sz w:val="24"/>
          <w:szCs w:val="24"/>
          <w:u w:val="single"/>
          <w:lang w:val="es-ES"/>
        </w:rPr>
        <w:t>)</w:t>
      </w:r>
      <w:r>
        <w:rPr>
          <w:rFonts w:ascii="Times New Roman" w:hAnsi="Times New Roman" w:cs="Times New Roman"/>
          <w:sz w:val="24"/>
          <w:szCs w:val="24"/>
          <w:lang w:val="es-ES"/>
        </w:rPr>
        <w:t xml:space="preserve">. – es el número de periodos que va a durar la operación, puede tratarse de meses, años, trimestres, etc. Igualmente debe mantener una </w:t>
      </w:r>
      <w:r w:rsidR="00EA4907">
        <w:rPr>
          <w:rFonts w:ascii="Times New Roman" w:hAnsi="Times New Roman" w:cs="Times New Roman"/>
          <w:sz w:val="24"/>
          <w:szCs w:val="24"/>
          <w:lang w:val="es-ES"/>
        </w:rPr>
        <w:t>homogeneidad</w:t>
      </w:r>
      <w:r>
        <w:rPr>
          <w:rFonts w:ascii="Times New Roman" w:hAnsi="Times New Roman" w:cs="Times New Roman"/>
          <w:sz w:val="24"/>
          <w:szCs w:val="24"/>
          <w:lang w:val="es-ES"/>
        </w:rPr>
        <w:t xml:space="preserve"> con el tiempo y la tasa.</w:t>
      </w:r>
    </w:p>
    <w:p w14:paraId="7FAAE7E3" w14:textId="5A978704" w:rsidR="00742C8B" w:rsidRDefault="00742C8B" w:rsidP="00C37C4F">
      <w:pPr>
        <w:ind w:left="0"/>
        <w:jc w:val="both"/>
        <w:rPr>
          <w:rFonts w:ascii="Times New Roman" w:hAnsi="Times New Roman" w:cs="Times New Roman"/>
          <w:sz w:val="24"/>
          <w:szCs w:val="24"/>
          <w:lang w:val="es-ES"/>
        </w:rPr>
        <w:pPrChange w:id="657" w:author="REBECA" w:date="2021-05-26T18:06:00Z">
          <w:pPr>
            <w:ind w:left="0"/>
          </w:pPr>
        </w:pPrChange>
      </w:pPr>
      <w:r w:rsidRPr="00470EA9">
        <w:rPr>
          <w:rFonts w:ascii="Times New Roman" w:hAnsi="Times New Roman" w:cs="Times New Roman"/>
          <w:sz w:val="24"/>
          <w:szCs w:val="24"/>
          <w:u w:val="single"/>
          <w:lang w:val="es-ES"/>
        </w:rPr>
        <w:t>Pago</w:t>
      </w:r>
      <w:r w:rsidR="00060824">
        <w:rPr>
          <w:rFonts w:ascii="Times New Roman" w:hAnsi="Times New Roman" w:cs="Times New Roman"/>
          <w:sz w:val="24"/>
          <w:szCs w:val="24"/>
          <w:u w:val="single"/>
          <w:lang w:val="es-ES"/>
        </w:rPr>
        <w:t xml:space="preserve"> (</w:t>
      </w:r>
      <w:proofErr w:type="spellStart"/>
      <w:r w:rsidR="00060824">
        <w:rPr>
          <w:rFonts w:ascii="Times New Roman" w:hAnsi="Times New Roman" w:cs="Times New Roman"/>
          <w:sz w:val="24"/>
          <w:szCs w:val="24"/>
          <w:u w:val="single"/>
          <w:lang w:val="es-ES"/>
        </w:rPr>
        <w:t>pmt</w:t>
      </w:r>
      <w:proofErr w:type="spellEnd"/>
      <w:r w:rsidR="00060824">
        <w:rPr>
          <w:rFonts w:ascii="Times New Roman" w:hAnsi="Times New Roman" w:cs="Times New Roman"/>
          <w:sz w:val="24"/>
          <w:szCs w:val="24"/>
          <w:u w:val="single"/>
          <w:lang w:val="es-ES"/>
        </w:rPr>
        <w:t>)</w:t>
      </w:r>
      <w:r w:rsidRPr="00470EA9">
        <w:rPr>
          <w:rFonts w:ascii="Times New Roman" w:hAnsi="Times New Roman" w:cs="Times New Roman"/>
          <w:sz w:val="24"/>
          <w:szCs w:val="24"/>
          <w:u w:val="single"/>
          <w:lang w:val="es-ES"/>
        </w:rPr>
        <w:t>.</w:t>
      </w:r>
      <w:r>
        <w:rPr>
          <w:rFonts w:ascii="Times New Roman" w:hAnsi="Times New Roman" w:cs="Times New Roman"/>
          <w:sz w:val="24"/>
          <w:szCs w:val="24"/>
          <w:lang w:val="es-ES"/>
        </w:rPr>
        <w:t xml:space="preserve"> – hace referencia a los pag</w:t>
      </w:r>
      <w:r w:rsidR="00EA4907">
        <w:rPr>
          <w:rFonts w:ascii="Times New Roman" w:hAnsi="Times New Roman" w:cs="Times New Roman"/>
          <w:sz w:val="24"/>
          <w:szCs w:val="24"/>
          <w:lang w:val="es-ES"/>
        </w:rPr>
        <w:t>os periódicos en caso de renta, si trabajamos con operaciones simple será 0.</w:t>
      </w:r>
    </w:p>
    <w:p w14:paraId="5A8EF8F5" w14:textId="7CC192D2" w:rsidR="00742C8B" w:rsidRDefault="00742C8B" w:rsidP="00C37C4F">
      <w:pPr>
        <w:ind w:left="0"/>
        <w:jc w:val="both"/>
        <w:rPr>
          <w:rFonts w:ascii="Times New Roman" w:hAnsi="Times New Roman" w:cs="Times New Roman"/>
          <w:sz w:val="24"/>
          <w:szCs w:val="24"/>
          <w:lang w:val="es-ES"/>
        </w:rPr>
        <w:pPrChange w:id="658" w:author="REBECA" w:date="2021-05-26T18:06:00Z">
          <w:pPr>
            <w:ind w:left="0"/>
          </w:pPr>
        </w:pPrChange>
      </w:pPr>
      <w:r w:rsidRPr="00470EA9">
        <w:rPr>
          <w:rFonts w:ascii="Times New Roman" w:hAnsi="Times New Roman" w:cs="Times New Roman"/>
          <w:sz w:val="24"/>
          <w:szCs w:val="24"/>
          <w:u w:val="single"/>
          <w:lang w:val="es-ES"/>
        </w:rPr>
        <w:t>VA</w:t>
      </w:r>
      <w:r w:rsidR="00060824">
        <w:rPr>
          <w:rFonts w:ascii="Times New Roman" w:hAnsi="Times New Roman" w:cs="Times New Roman"/>
          <w:sz w:val="24"/>
          <w:szCs w:val="24"/>
          <w:u w:val="single"/>
          <w:lang w:val="es-ES"/>
        </w:rPr>
        <w:t xml:space="preserve"> (</w:t>
      </w:r>
      <w:proofErr w:type="spellStart"/>
      <w:r w:rsidR="00060824">
        <w:rPr>
          <w:rFonts w:ascii="Times New Roman" w:hAnsi="Times New Roman" w:cs="Times New Roman"/>
          <w:sz w:val="24"/>
          <w:szCs w:val="24"/>
          <w:u w:val="single"/>
          <w:lang w:val="es-ES"/>
        </w:rPr>
        <w:t>pv</w:t>
      </w:r>
      <w:proofErr w:type="spellEnd"/>
      <w:r w:rsidR="00060824">
        <w:rPr>
          <w:rFonts w:ascii="Times New Roman" w:hAnsi="Times New Roman" w:cs="Times New Roman"/>
          <w:sz w:val="24"/>
          <w:szCs w:val="24"/>
          <w:u w:val="single"/>
          <w:lang w:val="es-ES"/>
        </w:rPr>
        <w:t>)</w:t>
      </w:r>
      <w:r>
        <w:rPr>
          <w:rFonts w:ascii="Times New Roman" w:hAnsi="Times New Roman" w:cs="Times New Roman"/>
          <w:sz w:val="24"/>
          <w:szCs w:val="24"/>
          <w:lang w:val="es-ES"/>
        </w:rPr>
        <w:t xml:space="preserve">. – </w:t>
      </w:r>
      <w:r w:rsidR="00EA4907">
        <w:rPr>
          <w:rFonts w:ascii="Times New Roman" w:hAnsi="Times New Roman" w:cs="Times New Roman"/>
          <w:sz w:val="24"/>
          <w:szCs w:val="24"/>
          <w:lang w:val="es-ES"/>
        </w:rPr>
        <w:t>equivalente a C0 o capital inicial. Si aparece entre corchetes se deberá indicar en negativo</w:t>
      </w:r>
    </w:p>
    <w:p w14:paraId="39F1B4D5" w14:textId="053DDAF1" w:rsidR="00742C8B" w:rsidRDefault="00742C8B" w:rsidP="00C37C4F">
      <w:pPr>
        <w:ind w:left="0"/>
        <w:jc w:val="both"/>
        <w:rPr>
          <w:rFonts w:ascii="Times New Roman" w:hAnsi="Times New Roman" w:cs="Times New Roman"/>
          <w:sz w:val="24"/>
          <w:szCs w:val="24"/>
          <w:lang w:val="es-ES"/>
        </w:rPr>
        <w:pPrChange w:id="659" w:author="REBECA" w:date="2021-05-26T18:06:00Z">
          <w:pPr>
            <w:ind w:left="0"/>
          </w:pPr>
        </w:pPrChange>
      </w:pPr>
      <w:r w:rsidRPr="00470EA9">
        <w:rPr>
          <w:rFonts w:ascii="Times New Roman" w:hAnsi="Times New Roman" w:cs="Times New Roman"/>
          <w:sz w:val="24"/>
          <w:szCs w:val="24"/>
          <w:u w:val="single"/>
          <w:lang w:val="es-ES"/>
        </w:rPr>
        <w:lastRenderedPageBreak/>
        <w:t>Tipo</w:t>
      </w:r>
      <w:r w:rsidR="00060824">
        <w:rPr>
          <w:rFonts w:ascii="Times New Roman" w:hAnsi="Times New Roman" w:cs="Times New Roman"/>
          <w:sz w:val="24"/>
          <w:szCs w:val="24"/>
          <w:u w:val="single"/>
          <w:lang w:val="es-ES"/>
        </w:rPr>
        <w:t xml:space="preserve"> (</w:t>
      </w:r>
      <w:proofErr w:type="spellStart"/>
      <w:r w:rsidR="00060824">
        <w:rPr>
          <w:rFonts w:ascii="Times New Roman" w:hAnsi="Times New Roman" w:cs="Times New Roman"/>
          <w:sz w:val="24"/>
          <w:szCs w:val="24"/>
          <w:u w:val="single"/>
          <w:lang w:val="es-ES"/>
        </w:rPr>
        <w:t>when</w:t>
      </w:r>
      <w:proofErr w:type="spellEnd"/>
      <w:r w:rsidR="00060824">
        <w:rPr>
          <w:rFonts w:ascii="Times New Roman" w:hAnsi="Times New Roman" w:cs="Times New Roman"/>
          <w:sz w:val="24"/>
          <w:szCs w:val="24"/>
          <w:u w:val="single"/>
          <w:lang w:val="es-ES"/>
        </w:rPr>
        <w:t>)</w:t>
      </w:r>
      <w:r w:rsidRPr="00470EA9">
        <w:rPr>
          <w:rFonts w:ascii="Times New Roman" w:hAnsi="Times New Roman" w:cs="Times New Roman"/>
          <w:sz w:val="24"/>
          <w:szCs w:val="24"/>
          <w:u w:val="single"/>
          <w:lang w:val="es-ES"/>
        </w:rPr>
        <w:t>.</w:t>
      </w:r>
      <w:r>
        <w:rPr>
          <w:rFonts w:ascii="Times New Roman" w:hAnsi="Times New Roman" w:cs="Times New Roman"/>
          <w:sz w:val="24"/>
          <w:szCs w:val="24"/>
          <w:lang w:val="es-ES"/>
        </w:rPr>
        <w:t xml:space="preserve"> – Es totalmente opcional, en caso de omisión se considera 0, que implica que el devengo de intereses es al final del periodo. Si indicamos 1 estaremos indicando que los intereses se generan al principio del periodo.</w:t>
      </w:r>
    </w:p>
    <w:p w14:paraId="7B117C49" w14:textId="06BE8E01" w:rsidR="00EA4907" w:rsidRDefault="00EA4907" w:rsidP="00C37C4F">
      <w:pPr>
        <w:ind w:left="0"/>
        <w:jc w:val="both"/>
        <w:rPr>
          <w:rFonts w:ascii="Times New Roman" w:hAnsi="Times New Roman" w:cs="Times New Roman"/>
          <w:sz w:val="24"/>
          <w:szCs w:val="24"/>
          <w:lang w:val="es-ES"/>
        </w:rPr>
        <w:pPrChange w:id="660" w:author="REBECA" w:date="2021-05-26T18:06:00Z">
          <w:pPr>
            <w:ind w:left="0"/>
          </w:pPr>
        </w:pPrChange>
      </w:pPr>
      <w:r w:rsidRPr="00EA4907">
        <w:rPr>
          <w:rFonts w:ascii="Times New Roman" w:hAnsi="Times New Roman" w:cs="Times New Roman"/>
          <w:sz w:val="24"/>
          <w:szCs w:val="24"/>
          <w:u w:val="single"/>
          <w:lang w:val="es-ES"/>
        </w:rPr>
        <w:t>VF</w:t>
      </w:r>
      <w:r w:rsidR="00060824">
        <w:rPr>
          <w:rFonts w:ascii="Times New Roman" w:hAnsi="Times New Roman" w:cs="Times New Roman"/>
          <w:sz w:val="24"/>
          <w:szCs w:val="24"/>
          <w:u w:val="single"/>
          <w:lang w:val="es-ES"/>
        </w:rPr>
        <w:t xml:space="preserve"> (</w:t>
      </w:r>
      <w:proofErr w:type="spellStart"/>
      <w:r w:rsidR="00060824">
        <w:rPr>
          <w:rFonts w:ascii="Times New Roman" w:hAnsi="Times New Roman" w:cs="Times New Roman"/>
          <w:sz w:val="24"/>
          <w:szCs w:val="24"/>
          <w:u w:val="single"/>
          <w:lang w:val="es-ES"/>
        </w:rPr>
        <w:t>fv</w:t>
      </w:r>
      <w:proofErr w:type="spellEnd"/>
      <w:r w:rsidR="00060824">
        <w:rPr>
          <w:rFonts w:ascii="Times New Roman" w:hAnsi="Times New Roman" w:cs="Times New Roman"/>
          <w:sz w:val="24"/>
          <w:szCs w:val="24"/>
          <w:u w:val="single"/>
          <w:lang w:val="es-ES"/>
        </w:rPr>
        <w:t>)</w:t>
      </w:r>
      <w:r w:rsidRPr="00EA4907">
        <w:rPr>
          <w:rFonts w:ascii="Times New Roman" w:hAnsi="Times New Roman" w:cs="Times New Roman"/>
          <w:sz w:val="24"/>
          <w:szCs w:val="24"/>
          <w:u w:val="single"/>
          <w:lang w:val="es-ES"/>
        </w:rPr>
        <w:t xml:space="preserve">. </w:t>
      </w:r>
      <w:r w:rsidRPr="00EA4907">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Equivalente a Cn o valor final. Si aparece entre corchetes deberá indicarse en negativo. </w:t>
      </w:r>
    </w:p>
    <w:p w14:paraId="146EA696" w14:textId="61DBF139" w:rsidR="00EA4907" w:rsidRDefault="00EA4907" w:rsidP="00C37C4F">
      <w:pPr>
        <w:ind w:left="0"/>
        <w:jc w:val="both"/>
        <w:rPr>
          <w:rFonts w:ascii="Times New Roman" w:hAnsi="Times New Roman" w:cs="Times New Roman"/>
          <w:sz w:val="24"/>
          <w:szCs w:val="24"/>
          <w:lang w:val="es-ES"/>
        </w:rPr>
        <w:pPrChange w:id="661" w:author="REBECA" w:date="2021-05-26T18:06:00Z">
          <w:pPr>
            <w:ind w:left="0"/>
          </w:pPr>
        </w:pPrChange>
      </w:pPr>
      <w:r>
        <w:rPr>
          <w:rFonts w:ascii="Times New Roman" w:hAnsi="Times New Roman" w:cs="Times New Roman"/>
          <w:sz w:val="24"/>
          <w:szCs w:val="24"/>
          <w:lang w:val="es-ES"/>
        </w:rPr>
        <w:t>Estimar. – De aplicación únicamente en la fórmula tasa, sirve para indicar el entorno en que se encuentra la tasa. En caso de omisión se entiend</w:t>
      </w:r>
      <w:ins w:id="662" w:author="REBECA" w:date="2021-05-24T22:41:00Z">
        <w:r w:rsidR="00A755F1">
          <w:rPr>
            <w:rFonts w:ascii="Times New Roman" w:hAnsi="Times New Roman" w:cs="Times New Roman"/>
            <w:sz w:val="24"/>
            <w:szCs w:val="24"/>
            <w:lang w:val="es-ES"/>
          </w:rPr>
          <w:t>e</w:t>
        </w:r>
      </w:ins>
      <w:del w:id="663" w:author="REBECA" w:date="2021-05-24T22:41:00Z">
        <w:r w:rsidDel="00A755F1">
          <w:rPr>
            <w:rFonts w:ascii="Times New Roman" w:hAnsi="Times New Roman" w:cs="Times New Roman"/>
            <w:sz w:val="24"/>
            <w:szCs w:val="24"/>
            <w:lang w:val="es-ES"/>
          </w:rPr>
          <w:delText>o</w:delText>
        </w:r>
      </w:del>
      <w:r>
        <w:rPr>
          <w:rFonts w:ascii="Times New Roman" w:hAnsi="Times New Roman" w:cs="Times New Roman"/>
          <w:sz w:val="24"/>
          <w:szCs w:val="24"/>
          <w:lang w:val="es-ES"/>
        </w:rPr>
        <w:t xml:space="preserve"> 10 por ciento.</w:t>
      </w:r>
    </w:p>
    <w:p w14:paraId="78F845A0" w14:textId="71F8CFE4" w:rsidR="00EA4907" w:rsidRDefault="00EA4907" w:rsidP="00C37C4F">
      <w:pPr>
        <w:ind w:left="0"/>
        <w:jc w:val="both"/>
        <w:rPr>
          <w:rFonts w:ascii="Times New Roman" w:hAnsi="Times New Roman" w:cs="Times New Roman"/>
          <w:sz w:val="24"/>
          <w:szCs w:val="24"/>
          <w:lang w:val="es-ES"/>
        </w:rPr>
        <w:pPrChange w:id="664" w:author="REBECA" w:date="2021-05-26T18:06:00Z">
          <w:pPr>
            <w:ind w:left="0"/>
          </w:pPr>
        </w:pPrChange>
      </w:pPr>
      <w:r>
        <w:rPr>
          <w:rFonts w:ascii="Times New Roman" w:hAnsi="Times New Roman" w:cs="Times New Roman"/>
          <w:sz w:val="24"/>
          <w:szCs w:val="24"/>
          <w:lang w:val="es-ES"/>
        </w:rPr>
        <w:t>Como hemos visto Python dispone de librerías, que son conjuntos de módulos que contienen las operaciones más comunes en programación de uso diario, que están implementadas</w:t>
      </w:r>
      <w:r w:rsidR="00060824">
        <w:rPr>
          <w:rFonts w:ascii="Times New Roman" w:hAnsi="Times New Roman" w:cs="Times New Roman"/>
          <w:sz w:val="24"/>
          <w:szCs w:val="24"/>
          <w:lang w:val="es-ES"/>
        </w:rPr>
        <w:t xml:space="preserve">. Pero en ocasiones, la comunidad de usuarios desarrolla nuevas librerías que ponen a disposición del resto de personas de forma libre y gratuita principalmente en </w:t>
      </w:r>
      <w:proofErr w:type="spellStart"/>
      <w:r w:rsidR="00060824">
        <w:rPr>
          <w:rFonts w:ascii="Times New Roman" w:hAnsi="Times New Roman" w:cs="Times New Roman"/>
          <w:sz w:val="24"/>
          <w:szCs w:val="24"/>
          <w:lang w:val="es-ES"/>
        </w:rPr>
        <w:t>PyPI</w:t>
      </w:r>
      <w:proofErr w:type="spellEnd"/>
      <w:r w:rsidR="00060824">
        <w:rPr>
          <w:rFonts w:ascii="Times New Roman" w:hAnsi="Times New Roman" w:cs="Times New Roman"/>
          <w:sz w:val="24"/>
          <w:szCs w:val="24"/>
          <w:lang w:val="es-ES"/>
        </w:rPr>
        <w:t xml:space="preserve"> (Python </w:t>
      </w:r>
      <w:proofErr w:type="spellStart"/>
      <w:r w:rsidR="00060824">
        <w:rPr>
          <w:rFonts w:ascii="Times New Roman" w:hAnsi="Times New Roman" w:cs="Times New Roman"/>
          <w:sz w:val="24"/>
          <w:szCs w:val="24"/>
          <w:lang w:val="es-ES"/>
        </w:rPr>
        <w:t>Package</w:t>
      </w:r>
      <w:proofErr w:type="spellEnd"/>
      <w:r w:rsidR="00060824">
        <w:rPr>
          <w:rFonts w:ascii="Times New Roman" w:hAnsi="Times New Roman" w:cs="Times New Roman"/>
          <w:sz w:val="24"/>
          <w:szCs w:val="24"/>
          <w:lang w:val="es-ES"/>
        </w:rPr>
        <w:t xml:space="preserve"> </w:t>
      </w:r>
      <w:proofErr w:type="spellStart"/>
      <w:r w:rsidR="00060824">
        <w:rPr>
          <w:rFonts w:ascii="Times New Roman" w:hAnsi="Times New Roman" w:cs="Times New Roman"/>
          <w:sz w:val="24"/>
          <w:szCs w:val="24"/>
          <w:lang w:val="es-ES"/>
        </w:rPr>
        <w:t>Index</w:t>
      </w:r>
      <w:proofErr w:type="spellEnd"/>
      <w:r w:rsidR="00060824">
        <w:rPr>
          <w:rFonts w:ascii="Times New Roman" w:hAnsi="Times New Roman" w:cs="Times New Roman"/>
          <w:sz w:val="24"/>
          <w:szCs w:val="24"/>
          <w:lang w:val="es-ES"/>
        </w:rPr>
        <w:t xml:space="preserve">). Es el caso de la librería </w:t>
      </w:r>
      <w:proofErr w:type="spellStart"/>
      <w:r w:rsidR="00060824">
        <w:rPr>
          <w:rFonts w:ascii="Times New Roman" w:hAnsi="Times New Roman" w:cs="Times New Roman"/>
          <w:sz w:val="24"/>
          <w:szCs w:val="24"/>
          <w:lang w:val="es-ES"/>
        </w:rPr>
        <w:t>Numpy</w:t>
      </w:r>
      <w:proofErr w:type="spellEnd"/>
      <w:r w:rsidR="00060824">
        <w:rPr>
          <w:rFonts w:ascii="Times New Roman" w:hAnsi="Times New Roman" w:cs="Times New Roman"/>
          <w:sz w:val="24"/>
          <w:szCs w:val="24"/>
          <w:lang w:val="es-ES"/>
        </w:rPr>
        <w:t xml:space="preserve"> </w:t>
      </w:r>
      <w:proofErr w:type="spellStart"/>
      <w:r w:rsidR="00060824">
        <w:rPr>
          <w:rFonts w:ascii="Times New Roman" w:hAnsi="Times New Roman" w:cs="Times New Roman"/>
          <w:sz w:val="24"/>
          <w:szCs w:val="24"/>
          <w:lang w:val="es-ES"/>
        </w:rPr>
        <w:t>Financial</w:t>
      </w:r>
      <w:proofErr w:type="spellEnd"/>
      <w:r w:rsidR="00060824">
        <w:rPr>
          <w:rFonts w:ascii="Times New Roman" w:hAnsi="Times New Roman" w:cs="Times New Roman"/>
          <w:sz w:val="24"/>
          <w:szCs w:val="24"/>
          <w:lang w:val="es-ES"/>
        </w:rPr>
        <w:t xml:space="preserve">, cuya documentación podemos acceder en el siguiente enlace: </w:t>
      </w:r>
      <w:r w:rsidR="00D66A96">
        <w:fldChar w:fldCharType="begin"/>
      </w:r>
      <w:r w:rsidR="00D66A96" w:rsidRPr="00C37C4F">
        <w:rPr>
          <w:lang w:val="es-ES"/>
          <w:rPrChange w:id="665" w:author="REBECA" w:date="2021-05-26T18:06:00Z">
            <w:rPr/>
          </w:rPrChange>
        </w:rPr>
        <w:instrText xml:space="preserve"> HYPERLINK "https://numpy.org/numpy-financial/latest/" </w:instrText>
      </w:r>
      <w:r w:rsidR="00D66A96">
        <w:fldChar w:fldCharType="separate"/>
      </w:r>
      <w:r w:rsidR="00060824" w:rsidRPr="00191D2C">
        <w:rPr>
          <w:rStyle w:val="Hipervnculo"/>
          <w:rFonts w:ascii="Times New Roman" w:hAnsi="Times New Roman" w:cs="Times New Roman"/>
          <w:sz w:val="24"/>
          <w:szCs w:val="24"/>
          <w:lang w:val="es-ES"/>
        </w:rPr>
        <w:t>https://numpy.org/numpy-financial/latest/</w:t>
      </w:r>
      <w:r w:rsidR="00D66A96">
        <w:rPr>
          <w:rStyle w:val="Hipervnculo"/>
          <w:rFonts w:ascii="Times New Roman" w:hAnsi="Times New Roman" w:cs="Times New Roman"/>
          <w:sz w:val="24"/>
          <w:szCs w:val="24"/>
          <w:lang w:val="es-ES"/>
        </w:rPr>
        <w:fldChar w:fldCharType="end"/>
      </w:r>
    </w:p>
    <w:p w14:paraId="67540C2A" w14:textId="6DEAB04E" w:rsidR="00060824" w:rsidRDefault="00060824" w:rsidP="00C37C4F">
      <w:pPr>
        <w:ind w:left="0"/>
        <w:jc w:val="both"/>
        <w:rPr>
          <w:rFonts w:ascii="Times New Roman" w:hAnsi="Times New Roman" w:cs="Times New Roman"/>
          <w:sz w:val="24"/>
          <w:szCs w:val="24"/>
          <w:lang w:val="es-ES"/>
        </w:rPr>
        <w:pPrChange w:id="666" w:author="REBECA" w:date="2021-05-26T18:06:00Z">
          <w:pPr>
            <w:ind w:left="0"/>
          </w:pPr>
        </w:pPrChange>
      </w:pPr>
      <w:r>
        <w:rPr>
          <w:rFonts w:ascii="Times New Roman" w:hAnsi="Times New Roman" w:cs="Times New Roman"/>
          <w:sz w:val="24"/>
          <w:szCs w:val="24"/>
          <w:lang w:val="es-ES"/>
        </w:rPr>
        <w:t>Esta librería contiene una serie de funciones con la misma sintaxis que las fórmulas que hemos visto anteriormente en Excel, de modo que su uso se hace de forma bastante intuitiva. Podemos ver las funciones en el siguiente cuadro:</w:t>
      </w:r>
    </w:p>
    <w:p w14:paraId="325E5EBE" w14:textId="582EF005" w:rsidR="00060824" w:rsidRDefault="00060824" w:rsidP="00C37C4F">
      <w:pPr>
        <w:ind w:left="0"/>
        <w:jc w:val="both"/>
        <w:rPr>
          <w:rFonts w:ascii="Times New Roman" w:hAnsi="Times New Roman" w:cs="Times New Roman"/>
          <w:sz w:val="24"/>
          <w:szCs w:val="24"/>
          <w:lang w:val="es-ES"/>
        </w:rPr>
        <w:pPrChange w:id="667" w:author="REBECA" w:date="2021-05-26T18:06:00Z">
          <w:pPr>
            <w:ind w:left="0"/>
          </w:pPr>
        </w:pPrChange>
      </w:pPr>
      <w:r>
        <w:rPr>
          <w:noProof/>
        </w:rPr>
        <w:drawing>
          <wp:inline distT="0" distB="0" distL="0" distR="0" wp14:anchorId="4539A544" wp14:editId="513DC58D">
            <wp:extent cx="5225970" cy="23087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1610" cy="2311284"/>
                    </a:xfrm>
                    <a:prstGeom prst="rect">
                      <a:avLst/>
                    </a:prstGeom>
                  </pic:spPr>
                </pic:pic>
              </a:graphicData>
            </a:graphic>
          </wp:inline>
        </w:drawing>
      </w:r>
    </w:p>
    <w:p w14:paraId="75BBF2E5" w14:textId="094F046F" w:rsidR="00060824" w:rsidRDefault="00060824" w:rsidP="00C37C4F">
      <w:pPr>
        <w:ind w:left="0"/>
        <w:jc w:val="both"/>
        <w:rPr>
          <w:rFonts w:ascii="Times New Roman" w:hAnsi="Times New Roman" w:cs="Times New Roman"/>
          <w:sz w:val="24"/>
          <w:szCs w:val="24"/>
          <w:lang w:val="es-ES"/>
        </w:rPr>
        <w:pPrChange w:id="668" w:author="REBECA" w:date="2021-05-26T18:06:00Z">
          <w:pPr>
            <w:ind w:left="0"/>
          </w:pPr>
        </w:pPrChange>
      </w:pPr>
      <w:r>
        <w:rPr>
          <w:rFonts w:ascii="Times New Roman" w:hAnsi="Times New Roman" w:cs="Times New Roman"/>
          <w:sz w:val="24"/>
          <w:szCs w:val="24"/>
          <w:lang w:val="es-ES"/>
        </w:rPr>
        <w:t>En este caso requiere instalación previa, para después ejecutar la llamada de la librería antes de usarla. Para su instalación escribiremos el siguiente código, para a continuación realizar la llamada.</w:t>
      </w:r>
    </w:p>
    <w:p w14:paraId="545AC184" w14:textId="5E0467E0" w:rsidR="00060824" w:rsidDel="00F565A2" w:rsidRDefault="00F565A2" w:rsidP="00C37C4F">
      <w:pPr>
        <w:ind w:left="0"/>
        <w:jc w:val="both"/>
        <w:rPr>
          <w:del w:id="669" w:author="REBECA" w:date="2021-05-26T19:46:00Z"/>
          <w:rFonts w:ascii="Times New Roman" w:hAnsi="Times New Roman" w:cs="Times New Roman"/>
          <w:sz w:val="24"/>
          <w:szCs w:val="24"/>
          <w:lang w:val="es-ES"/>
        </w:rPr>
        <w:pPrChange w:id="670" w:author="REBECA" w:date="2021-05-26T18:06:00Z">
          <w:pPr>
            <w:ind w:left="0"/>
          </w:pPr>
        </w:pPrChange>
      </w:pPr>
      <w:ins w:id="671" w:author="REBECA" w:date="2021-05-26T19:46:00Z">
        <w:r>
          <w:rPr>
            <w:noProof/>
          </w:rPr>
          <w:drawing>
            <wp:anchor distT="0" distB="0" distL="114300" distR="114300" simplePos="0" relativeHeight="251715584" behindDoc="0" locked="0" layoutInCell="1" allowOverlap="1" wp14:anchorId="5F961BDE" wp14:editId="28402F49">
              <wp:simplePos x="0" y="0"/>
              <wp:positionH relativeFrom="column">
                <wp:posOffset>2914344</wp:posOffset>
              </wp:positionH>
              <wp:positionV relativeFrom="paragraph">
                <wp:posOffset>14893</wp:posOffset>
              </wp:positionV>
              <wp:extent cx="3084195" cy="337185"/>
              <wp:effectExtent l="0" t="0" r="1905" b="571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84195" cy="337185"/>
                      </a:xfrm>
                      <a:prstGeom prst="rect">
                        <a:avLst/>
                      </a:prstGeom>
                    </pic:spPr>
                  </pic:pic>
                </a:graphicData>
              </a:graphic>
            </wp:anchor>
          </w:drawing>
        </w:r>
      </w:ins>
      <w:r w:rsidR="00060824">
        <w:rPr>
          <w:noProof/>
        </w:rPr>
        <w:drawing>
          <wp:inline distT="0" distB="0" distL="0" distR="0" wp14:anchorId="2E5F7680" wp14:editId="53F782B1">
            <wp:extent cx="2835797" cy="397158"/>
            <wp:effectExtent l="0" t="0" r="317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0473" cy="407616"/>
                    </a:xfrm>
                    <a:prstGeom prst="rect">
                      <a:avLst/>
                    </a:prstGeom>
                  </pic:spPr>
                </pic:pic>
              </a:graphicData>
            </a:graphic>
          </wp:inline>
        </w:drawing>
      </w:r>
    </w:p>
    <w:p w14:paraId="5F068C5F" w14:textId="13D86374" w:rsidR="00060824" w:rsidRDefault="00060824" w:rsidP="00C37C4F">
      <w:pPr>
        <w:ind w:left="0"/>
        <w:jc w:val="both"/>
        <w:rPr>
          <w:rFonts w:ascii="Times New Roman" w:hAnsi="Times New Roman" w:cs="Times New Roman"/>
          <w:sz w:val="24"/>
          <w:szCs w:val="24"/>
          <w:lang w:val="es-ES"/>
        </w:rPr>
        <w:pPrChange w:id="672" w:author="REBECA" w:date="2021-05-26T18:06:00Z">
          <w:pPr>
            <w:ind w:left="0"/>
          </w:pPr>
        </w:pPrChange>
      </w:pPr>
      <w:del w:id="673" w:author="REBECA" w:date="2021-05-26T19:46:00Z">
        <w:r w:rsidDel="00F565A2">
          <w:rPr>
            <w:noProof/>
          </w:rPr>
          <w:drawing>
            <wp:inline distT="0" distB="0" distL="0" distR="0" wp14:anchorId="4923B0A6" wp14:editId="1BC96D57">
              <wp:extent cx="3084653" cy="337701"/>
              <wp:effectExtent l="0" t="0" r="190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7136" cy="344541"/>
                      </a:xfrm>
                      <a:prstGeom prst="rect">
                        <a:avLst/>
                      </a:prstGeom>
                    </pic:spPr>
                  </pic:pic>
                </a:graphicData>
              </a:graphic>
            </wp:inline>
          </w:drawing>
        </w:r>
      </w:del>
    </w:p>
    <w:p w14:paraId="55E6A81C" w14:textId="73EF54CC" w:rsidR="00060824" w:rsidRDefault="00F565A2" w:rsidP="00C37C4F">
      <w:pPr>
        <w:ind w:left="0"/>
        <w:jc w:val="both"/>
        <w:rPr>
          <w:rFonts w:ascii="Times New Roman" w:hAnsi="Times New Roman" w:cs="Times New Roman"/>
          <w:sz w:val="24"/>
          <w:szCs w:val="24"/>
          <w:lang w:val="es-ES"/>
        </w:rPr>
        <w:pPrChange w:id="674" w:author="REBECA" w:date="2021-05-26T18:06:00Z">
          <w:pPr>
            <w:ind w:left="0"/>
          </w:pPr>
        </w:pPrChange>
      </w:pPr>
      <w:r>
        <w:rPr>
          <w:noProof/>
        </w:rPr>
        <w:drawing>
          <wp:anchor distT="0" distB="0" distL="114300" distR="114300" simplePos="0" relativeHeight="251676672" behindDoc="0" locked="0" layoutInCell="1" allowOverlap="1" wp14:anchorId="25175DD9" wp14:editId="09F08F53">
            <wp:simplePos x="0" y="0"/>
            <wp:positionH relativeFrom="column">
              <wp:posOffset>732929</wp:posOffset>
            </wp:positionH>
            <wp:positionV relativeFrom="paragraph">
              <wp:posOffset>234002</wp:posOffset>
            </wp:positionV>
            <wp:extent cx="4938738" cy="1427974"/>
            <wp:effectExtent l="0" t="0" r="0" b="127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38738" cy="1427974"/>
                    </a:xfrm>
                    <a:prstGeom prst="rect">
                      <a:avLst/>
                    </a:prstGeom>
                  </pic:spPr>
                </pic:pic>
              </a:graphicData>
            </a:graphic>
            <wp14:sizeRelH relativeFrom="margin">
              <wp14:pctWidth>0</wp14:pctWidth>
            </wp14:sizeRelH>
            <wp14:sizeRelV relativeFrom="margin">
              <wp14:pctHeight>0</wp14:pctHeight>
            </wp14:sizeRelV>
          </wp:anchor>
        </w:drawing>
      </w:r>
      <w:r w:rsidR="00060824">
        <w:rPr>
          <w:rFonts w:ascii="Times New Roman" w:hAnsi="Times New Roman" w:cs="Times New Roman"/>
          <w:sz w:val="24"/>
          <w:szCs w:val="24"/>
          <w:lang w:val="es-ES"/>
        </w:rPr>
        <w:t>Un ejemplo de su utilización sería:</w:t>
      </w:r>
    </w:p>
    <w:p w14:paraId="3A21CD28" w14:textId="6EE57611" w:rsidR="00060824" w:rsidRDefault="00060824" w:rsidP="00C37C4F">
      <w:pPr>
        <w:ind w:left="0"/>
        <w:jc w:val="both"/>
        <w:rPr>
          <w:rFonts w:ascii="Times New Roman" w:hAnsi="Times New Roman" w:cs="Times New Roman"/>
          <w:sz w:val="24"/>
          <w:szCs w:val="24"/>
          <w:lang w:val="es-ES"/>
        </w:rPr>
        <w:pPrChange w:id="675" w:author="REBECA" w:date="2021-05-26T18:06:00Z">
          <w:pPr>
            <w:ind w:left="0"/>
          </w:pPr>
        </w:pPrChange>
      </w:pPr>
    </w:p>
    <w:p w14:paraId="49327A79" w14:textId="4FFB20B6" w:rsidR="00254731" w:rsidRDefault="00254731" w:rsidP="00C37C4F">
      <w:pPr>
        <w:ind w:left="0"/>
        <w:jc w:val="both"/>
        <w:rPr>
          <w:rFonts w:ascii="Times New Roman" w:hAnsi="Times New Roman" w:cs="Times New Roman"/>
          <w:sz w:val="24"/>
          <w:szCs w:val="24"/>
          <w:lang w:val="es-ES"/>
        </w:rPr>
        <w:pPrChange w:id="676" w:author="REBECA" w:date="2021-05-26T18:06:00Z">
          <w:pPr>
            <w:ind w:left="0"/>
          </w:pPr>
        </w:pPrChange>
      </w:pPr>
    </w:p>
    <w:p w14:paraId="623E88C4" w14:textId="6CB72982" w:rsidR="00254731" w:rsidDel="00F565A2" w:rsidRDefault="00254731" w:rsidP="00C37C4F">
      <w:pPr>
        <w:ind w:left="0"/>
        <w:jc w:val="both"/>
        <w:rPr>
          <w:del w:id="677" w:author="REBECA" w:date="2021-05-26T19:46:00Z"/>
          <w:rFonts w:ascii="Times New Roman" w:hAnsi="Times New Roman" w:cs="Times New Roman"/>
          <w:sz w:val="24"/>
          <w:szCs w:val="24"/>
          <w:lang w:val="es-ES"/>
        </w:rPr>
        <w:pPrChange w:id="678" w:author="REBECA" w:date="2021-05-26T18:06:00Z">
          <w:pPr>
            <w:ind w:left="0"/>
          </w:pPr>
        </w:pPrChange>
      </w:pPr>
    </w:p>
    <w:p w14:paraId="195C92A3" w14:textId="0B59C78D" w:rsidR="00175732" w:rsidDel="00F565A2" w:rsidRDefault="00175732" w:rsidP="00C37C4F">
      <w:pPr>
        <w:ind w:left="0"/>
        <w:jc w:val="both"/>
        <w:rPr>
          <w:del w:id="679" w:author="REBECA" w:date="2021-05-26T19:46:00Z"/>
          <w:rFonts w:ascii="Times New Roman" w:hAnsi="Times New Roman" w:cs="Times New Roman"/>
          <w:lang w:val="es-ES"/>
        </w:rPr>
        <w:pPrChange w:id="680" w:author="REBECA" w:date="2021-05-26T18:06:00Z">
          <w:pPr>
            <w:ind w:left="0"/>
          </w:pPr>
        </w:pPrChange>
      </w:pPr>
    </w:p>
    <w:p w14:paraId="0E4930A3" w14:textId="77777777" w:rsidR="00175732" w:rsidDel="00F565A2" w:rsidRDefault="00175732" w:rsidP="00C37C4F">
      <w:pPr>
        <w:ind w:left="0"/>
        <w:jc w:val="both"/>
        <w:rPr>
          <w:del w:id="681" w:author="REBECA" w:date="2021-05-26T19:46:00Z"/>
          <w:rFonts w:ascii="Times New Roman" w:hAnsi="Times New Roman" w:cs="Times New Roman"/>
          <w:lang w:val="es-ES"/>
        </w:rPr>
        <w:pPrChange w:id="682" w:author="REBECA" w:date="2021-05-26T18:06:00Z">
          <w:pPr>
            <w:ind w:left="0"/>
          </w:pPr>
        </w:pPrChange>
      </w:pPr>
    </w:p>
    <w:p w14:paraId="2D23F436" w14:textId="13B0D445" w:rsidR="00175732" w:rsidRPr="00175732" w:rsidDel="00F565A2" w:rsidRDefault="00175732" w:rsidP="00C37C4F">
      <w:pPr>
        <w:ind w:left="0"/>
        <w:jc w:val="both"/>
        <w:rPr>
          <w:del w:id="683" w:author="REBECA" w:date="2021-05-26T19:47:00Z"/>
          <w:rFonts w:ascii="Times New Roman" w:hAnsi="Times New Roman" w:cs="Times New Roman"/>
          <w:sz w:val="18"/>
          <w:szCs w:val="18"/>
          <w:lang w:val="es-ES"/>
        </w:rPr>
        <w:pPrChange w:id="684" w:author="REBECA" w:date="2021-05-26T18:06:00Z">
          <w:pPr>
            <w:ind w:left="0"/>
          </w:pPr>
        </w:pPrChange>
      </w:pPr>
    </w:p>
    <w:p w14:paraId="5C1F0B2D" w14:textId="575C86EB" w:rsidR="00EA4907" w:rsidRPr="00175732" w:rsidRDefault="00254731" w:rsidP="00C37C4F">
      <w:pPr>
        <w:ind w:left="0"/>
        <w:jc w:val="both"/>
        <w:rPr>
          <w:rFonts w:ascii="Times New Roman" w:hAnsi="Times New Roman" w:cs="Times New Roman"/>
          <w:sz w:val="18"/>
          <w:szCs w:val="18"/>
          <w:lang w:val="es-ES"/>
        </w:rPr>
        <w:pPrChange w:id="685" w:author="REBECA" w:date="2021-05-26T18:06:00Z">
          <w:pPr>
            <w:ind w:left="0"/>
          </w:pPr>
        </w:pPrChange>
      </w:pPr>
      <w:r w:rsidRPr="00175732">
        <w:rPr>
          <w:rFonts w:ascii="Times New Roman" w:hAnsi="Times New Roman" w:cs="Times New Roman"/>
          <w:sz w:val="18"/>
          <w:szCs w:val="18"/>
          <w:lang w:val="es-ES"/>
        </w:rPr>
        <w:t>*N</w:t>
      </w:r>
      <w:r w:rsidR="00060824" w:rsidRPr="00175732">
        <w:rPr>
          <w:rFonts w:ascii="Times New Roman" w:hAnsi="Times New Roman" w:cs="Times New Roman"/>
          <w:sz w:val="18"/>
          <w:szCs w:val="18"/>
          <w:lang w:val="es-ES"/>
        </w:rPr>
        <w:t xml:space="preserve">ótese que, para llamar a la función, previamente debemos escribir la letra </w:t>
      </w:r>
      <w:proofErr w:type="spellStart"/>
      <w:r w:rsidR="00060824" w:rsidRPr="00175732">
        <w:rPr>
          <w:rFonts w:ascii="Times New Roman" w:hAnsi="Times New Roman" w:cs="Times New Roman"/>
          <w:i/>
          <w:iCs/>
          <w:sz w:val="18"/>
          <w:szCs w:val="18"/>
          <w:lang w:val="es-ES"/>
        </w:rPr>
        <w:t>npf</w:t>
      </w:r>
      <w:proofErr w:type="spellEnd"/>
      <w:r w:rsidR="00060824" w:rsidRPr="00175732">
        <w:rPr>
          <w:rFonts w:ascii="Times New Roman" w:hAnsi="Times New Roman" w:cs="Times New Roman"/>
          <w:sz w:val="18"/>
          <w:szCs w:val="18"/>
          <w:lang w:val="es-ES"/>
        </w:rPr>
        <w:t xml:space="preserve">, dado que le hemos asignado dichas letras al llamar a la </w:t>
      </w:r>
      <w:commentRangeStart w:id="686"/>
      <w:r w:rsidR="00060824" w:rsidRPr="00175732">
        <w:rPr>
          <w:rFonts w:ascii="Times New Roman" w:hAnsi="Times New Roman" w:cs="Times New Roman"/>
          <w:sz w:val="18"/>
          <w:szCs w:val="18"/>
          <w:lang w:val="es-ES"/>
        </w:rPr>
        <w:t>función</w:t>
      </w:r>
      <w:commentRangeEnd w:id="686"/>
      <w:r w:rsidR="00A40256" w:rsidRPr="00175732">
        <w:rPr>
          <w:rStyle w:val="Refdecomentario"/>
          <w:sz w:val="10"/>
          <w:szCs w:val="10"/>
        </w:rPr>
        <w:commentReference w:id="686"/>
      </w:r>
      <w:r w:rsidR="00060824" w:rsidRPr="00175732">
        <w:rPr>
          <w:rFonts w:ascii="Times New Roman" w:hAnsi="Times New Roman" w:cs="Times New Roman"/>
          <w:sz w:val="18"/>
          <w:szCs w:val="18"/>
          <w:lang w:val="es-ES"/>
        </w:rPr>
        <w:t>.</w:t>
      </w:r>
    </w:p>
    <w:p w14:paraId="18D59C4C" w14:textId="3409CE2E" w:rsidR="003C7D76" w:rsidRDefault="003C7D76" w:rsidP="00C37C4F">
      <w:pPr>
        <w:pStyle w:val="Ttulo3"/>
        <w:jc w:val="both"/>
        <w:rPr>
          <w:lang w:val="es-ES"/>
        </w:rPr>
        <w:pPrChange w:id="687" w:author="REBECA" w:date="2021-05-26T18:06:00Z">
          <w:pPr>
            <w:pStyle w:val="Ttulo3"/>
          </w:pPr>
        </w:pPrChange>
      </w:pPr>
      <w:bookmarkStart w:id="688" w:name="_Toc72965721"/>
      <w:r>
        <w:rPr>
          <w:lang w:val="es-ES"/>
        </w:rPr>
        <w:t>LAS RENTAS</w:t>
      </w:r>
      <w:bookmarkEnd w:id="688"/>
    </w:p>
    <w:p w14:paraId="14DFF679" w14:textId="5CEF0B1A" w:rsidR="00F2608D" w:rsidDel="00F565A2" w:rsidRDefault="003C7D76" w:rsidP="00C37C4F">
      <w:pPr>
        <w:ind w:left="0"/>
        <w:jc w:val="both"/>
        <w:rPr>
          <w:del w:id="689" w:author="REBECA" w:date="2021-05-26T19:47:00Z"/>
          <w:rFonts w:ascii="Times New Roman" w:hAnsi="Times New Roman" w:cs="Times New Roman"/>
          <w:sz w:val="24"/>
          <w:szCs w:val="24"/>
          <w:lang w:val="es-ES"/>
        </w:rPr>
        <w:pPrChange w:id="690" w:author="REBECA" w:date="2021-05-26T18:06:00Z">
          <w:pPr>
            <w:ind w:left="0"/>
          </w:pPr>
        </w:pPrChange>
      </w:pPr>
      <w:r>
        <w:rPr>
          <w:rFonts w:ascii="Times New Roman" w:hAnsi="Times New Roman" w:cs="Times New Roman"/>
          <w:sz w:val="24"/>
          <w:szCs w:val="24"/>
          <w:lang w:val="es-ES"/>
        </w:rPr>
        <w:t>Una renta financiera hace referencia a un conjunto de capitales, cuyos vencimientos se producen en un intervalo de tiempo</w:t>
      </w:r>
      <w:r w:rsidR="00F2608D">
        <w:rPr>
          <w:rFonts w:ascii="Times New Roman" w:hAnsi="Times New Roman" w:cs="Times New Roman"/>
          <w:sz w:val="24"/>
          <w:szCs w:val="24"/>
          <w:lang w:val="es-ES"/>
        </w:rPr>
        <w:t xml:space="preserve">, cuyos elementos fundamentales son por un lado el origen, al otro extremo el final, el tiempo transcurrido que hace referencia a la duración, los términos que son cada uno de los capitales financieros que componen una renta, el periodo que indica el tiempo entre dos capitales consecutivos y que suele ser constante, y finalmente el valor financiero o el valor capital de una renta. Por tanto, la renta será un ingreso constante, que tenga un origen y un final (aunque existen rentas perpetuas) que se producirá por periodos. </w:t>
      </w:r>
    </w:p>
    <w:p w14:paraId="5989C7B0" w14:textId="77777777" w:rsidR="00175732" w:rsidRDefault="00175732" w:rsidP="00C37C4F">
      <w:pPr>
        <w:ind w:left="0"/>
        <w:jc w:val="both"/>
        <w:rPr>
          <w:rFonts w:ascii="Times New Roman" w:hAnsi="Times New Roman" w:cs="Times New Roman"/>
          <w:sz w:val="24"/>
          <w:szCs w:val="24"/>
          <w:lang w:val="es-ES"/>
        </w:rPr>
        <w:pPrChange w:id="691" w:author="REBECA" w:date="2021-05-26T18:06:00Z">
          <w:pPr>
            <w:ind w:left="0"/>
          </w:pPr>
        </w:pPrChange>
      </w:pPr>
    </w:p>
    <w:p w14:paraId="15A965CD" w14:textId="1C843544" w:rsidR="00F2608D" w:rsidRDefault="00F2608D" w:rsidP="00C37C4F">
      <w:pPr>
        <w:ind w:left="0"/>
        <w:jc w:val="both"/>
        <w:rPr>
          <w:rFonts w:ascii="Times New Roman" w:hAnsi="Times New Roman" w:cs="Times New Roman"/>
          <w:sz w:val="24"/>
          <w:szCs w:val="24"/>
          <w:lang w:val="es-ES"/>
        </w:rPr>
        <w:pPrChange w:id="692" w:author="REBECA" w:date="2021-05-26T18:06:00Z">
          <w:pPr>
            <w:ind w:left="0"/>
          </w:pPr>
        </w:pPrChange>
      </w:pPr>
      <w:del w:id="693" w:author="REBECA" w:date="2021-05-26T20:00:00Z">
        <w:r w:rsidDel="00593C90">
          <w:rPr>
            <w:rFonts w:ascii="Times New Roman" w:hAnsi="Times New Roman" w:cs="Times New Roman"/>
            <w:sz w:val="24"/>
            <w:szCs w:val="24"/>
            <w:lang w:val="es-ES"/>
          </w:rPr>
          <w:delText>Podemos clasificar las rentas de la siguiente manera</w:delText>
        </w:r>
      </w:del>
      <w:ins w:id="694" w:author="REBECA" w:date="2021-05-26T20:00:00Z">
        <w:r w:rsidR="00593C90">
          <w:rPr>
            <w:rFonts w:ascii="Times New Roman" w:hAnsi="Times New Roman" w:cs="Times New Roman"/>
            <w:sz w:val="24"/>
            <w:szCs w:val="24"/>
            <w:lang w:val="es-ES"/>
          </w:rPr>
          <w:t>Existen varias clasificaciones de las rentas como</w:t>
        </w:r>
      </w:ins>
      <w:ins w:id="695" w:author="REBECA" w:date="2021-05-26T20:01:00Z">
        <w:r w:rsidR="00593C90">
          <w:rPr>
            <w:rFonts w:ascii="Times New Roman" w:hAnsi="Times New Roman" w:cs="Times New Roman"/>
            <w:sz w:val="24"/>
            <w:szCs w:val="24"/>
            <w:lang w:val="es-ES"/>
          </w:rPr>
          <w:t xml:space="preserve"> que planteamos a continuación </w:t>
        </w:r>
      </w:ins>
      <w:customXmlInsRangeStart w:id="696" w:author="REBECA" w:date="2021-05-26T20:01:00Z"/>
      <w:sdt>
        <w:sdtPr>
          <w:rPr>
            <w:rFonts w:ascii="Times New Roman" w:hAnsi="Times New Roman" w:cs="Times New Roman"/>
            <w:sz w:val="24"/>
            <w:szCs w:val="24"/>
            <w:lang w:val="es-ES"/>
          </w:rPr>
          <w:id w:val="107631992"/>
          <w:citation/>
        </w:sdtPr>
        <w:sdtContent>
          <w:customXmlInsRangeEnd w:id="696"/>
          <w:ins w:id="697" w:author="REBECA" w:date="2021-05-26T20:01:00Z">
            <w:r w:rsidR="00593C90">
              <w:rPr>
                <w:rFonts w:ascii="Times New Roman" w:hAnsi="Times New Roman" w:cs="Times New Roman"/>
                <w:sz w:val="24"/>
                <w:szCs w:val="24"/>
                <w:lang w:val="es-ES"/>
              </w:rPr>
              <w:fldChar w:fldCharType="begin"/>
            </w:r>
            <w:r w:rsidR="00593C90">
              <w:rPr>
                <w:rFonts w:ascii="Times New Roman" w:hAnsi="Times New Roman" w:cs="Times New Roman"/>
                <w:sz w:val="24"/>
                <w:szCs w:val="24"/>
                <w:lang w:val="es-ES"/>
              </w:rPr>
              <w:instrText xml:space="preserve"> CITATION Ado21 \l 3082 </w:instrText>
            </w:r>
          </w:ins>
          <w:r w:rsidR="00593C90">
            <w:rPr>
              <w:rFonts w:ascii="Times New Roman" w:hAnsi="Times New Roman" w:cs="Times New Roman"/>
              <w:sz w:val="24"/>
              <w:szCs w:val="24"/>
              <w:lang w:val="es-ES"/>
            </w:rPr>
            <w:fldChar w:fldCharType="separate"/>
          </w:r>
          <w:r w:rsidR="00ED6C6F" w:rsidRPr="00ED6C6F">
            <w:rPr>
              <w:rFonts w:ascii="Times New Roman" w:hAnsi="Times New Roman" w:cs="Times New Roman"/>
              <w:noProof/>
              <w:sz w:val="24"/>
              <w:szCs w:val="24"/>
              <w:lang w:val="es-ES"/>
            </w:rPr>
            <w:t>(Aparicio, www.masterfinanciero.es s.f.)</w:t>
          </w:r>
          <w:ins w:id="698" w:author="REBECA" w:date="2021-05-26T20:01:00Z">
            <w:r w:rsidR="00593C90">
              <w:rPr>
                <w:rFonts w:ascii="Times New Roman" w:hAnsi="Times New Roman" w:cs="Times New Roman"/>
                <w:sz w:val="24"/>
                <w:szCs w:val="24"/>
                <w:lang w:val="es-ES"/>
              </w:rPr>
              <w:fldChar w:fldCharType="end"/>
            </w:r>
          </w:ins>
          <w:customXmlInsRangeStart w:id="699" w:author="REBECA" w:date="2021-05-26T20:01:00Z"/>
        </w:sdtContent>
      </w:sdt>
      <w:customXmlInsRangeEnd w:id="699"/>
      <w:r>
        <w:rPr>
          <w:rFonts w:ascii="Times New Roman" w:hAnsi="Times New Roman" w:cs="Times New Roman"/>
          <w:sz w:val="24"/>
          <w:szCs w:val="24"/>
          <w:lang w:val="es-ES"/>
        </w:rPr>
        <w:t>:</w:t>
      </w:r>
    </w:p>
    <w:p w14:paraId="5E05BD2D" w14:textId="58794EF4" w:rsidR="00F2608D" w:rsidRPr="007A7C2E" w:rsidRDefault="00F2608D" w:rsidP="00C37C4F">
      <w:pPr>
        <w:pStyle w:val="Prrafodelista"/>
        <w:numPr>
          <w:ilvl w:val="0"/>
          <w:numId w:val="10"/>
        </w:numPr>
        <w:jc w:val="both"/>
        <w:rPr>
          <w:rFonts w:ascii="Times New Roman" w:hAnsi="Times New Roman" w:cs="Times New Roman"/>
          <w:sz w:val="24"/>
          <w:szCs w:val="24"/>
          <w:lang w:val="es-ES"/>
        </w:rPr>
        <w:pPrChange w:id="700" w:author="REBECA" w:date="2021-05-26T18:06:00Z">
          <w:pPr>
            <w:pStyle w:val="Prrafodelista"/>
            <w:numPr>
              <w:numId w:val="10"/>
            </w:numPr>
            <w:ind w:hanging="360"/>
          </w:pPr>
        </w:pPrChange>
      </w:pPr>
      <w:r w:rsidRPr="007A7C2E">
        <w:rPr>
          <w:rFonts w:ascii="Times New Roman" w:hAnsi="Times New Roman" w:cs="Times New Roman"/>
          <w:sz w:val="24"/>
          <w:szCs w:val="24"/>
          <w:lang w:val="es-ES"/>
        </w:rPr>
        <w:t>Primera Clasificación:</w:t>
      </w:r>
    </w:p>
    <w:p w14:paraId="40D6D695" w14:textId="15AF3FC4" w:rsidR="00F2608D" w:rsidRPr="007A7C2E" w:rsidRDefault="00F2608D" w:rsidP="00C37C4F">
      <w:pPr>
        <w:pStyle w:val="Prrafodelista"/>
        <w:numPr>
          <w:ilvl w:val="0"/>
          <w:numId w:val="11"/>
        </w:numPr>
        <w:jc w:val="both"/>
        <w:rPr>
          <w:rFonts w:ascii="Times New Roman" w:hAnsi="Times New Roman" w:cs="Times New Roman"/>
          <w:sz w:val="24"/>
          <w:szCs w:val="24"/>
          <w:lang w:val="es-ES"/>
        </w:rPr>
        <w:pPrChange w:id="701" w:author="REBECA" w:date="2021-05-26T18:06:00Z">
          <w:pPr>
            <w:pStyle w:val="Prrafodelista"/>
            <w:numPr>
              <w:numId w:val="11"/>
            </w:numPr>
            <w:ind w:left="1068" w:hanging="360"/>
          </w:pPr>
        </w:pPrChange>
      </w:pPr>
      <w:r w:rsidRPr="007A7C2E">
        <w:rPr>
          <w:rFonts w:ascii="Times New Roman" w:hAnsi="Times New Roman" w:cs="Times New Roman"/>
          <w:sz w:val="24"/>
          <w:szCs w:val="24"/>
          <w:lang w:val="es-ES"/>
        </w:rPr>
        <w:t>Rentas discretas. - su cuantía vence en un momento concreto</w:t>
      </w:r>
    </w:p>
    <w:p w14:paraId="765BA65A" w14:textId="743CD7D8" w:rsidR="00F2608D" w:rsidRPr="007A7C2E" w:rsidRDefault="00F2608D" w:rsidP="00C37C4F">
      <w:pPr>
        <w:pStyle w:val="Prrafodelista"/>
        <w:numPr>
          <w:ilvl w:val="0"/>
          <w:numId w:val="11"/>
        </w:numPr>
        <w:jc w:val="both"/>
        <w:rPr>
          <w:rFonts w:ascii="Times New Roman" w:hAnsi="Times New Roman" w:cs="Times New Roman"/>
          <w:sz w:val="24"/>
          <w:szCs w:val="24"/>
          <w:lang w:val="es-ES"/>
        </w:rPr>
        <w:pPrChange w:id="702" w:author="REBECA" w:date="2021-05-26T18:06:00Z">
          <w:pPr>
            <w:pStyle w:val="Prrafodelista"/>
            <w:numPr>
              <w:numId w:val="11"/>
            </w:numPr>
            <w:ind w:left="1068" w:hanging="360"/>
          </w:pPr>
        </w:pPrChange>
      </w:pPr>
      <w:r w:rsidRPr="007A7C2E">
        <w:rPr>
          <w:rFonts w:ascii="Times New Roman" w:hAnsi="Times New Roman" w:cs="Times New Roman"/>
          <w:sz w:val="24"/>
          <w:szCs w:val="24"/>
          <w:lang w:val="es-ES"/>
        </w:rPr>
        <w:t>Rentas continuas. - suele hacer referencia a rentas teóricas que se suelen encontrar en manuales de Finanzas, y trabajan con una distribución de cuantía.</w:t>
      </w:r>
    </w:p>
    <w:p w14:paraId="6BD0EA71" w14:textId="54EA0A05" w:rsidR="00F2608D" w:rsidRPr="007A7C2E" w:rsidRDefault="00F2608D" w:rsidP="00C37C4F">
      <w:pPr>
        <w:pStyle w:val="Prrafodelista"/>
        <w:numPr>
          <w:ilvl w:val="0"/>
          <w:numId w:val="10"/>
        </w:numPr>
        <w:jc w:val="both"/>
        <w:rPr>
          <w:rFonts w:ascii="Times New Roman" w:hAnsi="Times New Roman" w:cs="Times New Roman"/>
          <w:sz w:val="24"/>
          <w:szCs w:val="24"/>
          <w:lang w:val="es-ES"/>
        </w:rPr>
        <w:pPrChange w:id="703" w:author="REBECA" w:date="2021-05-26T18:06:00Z">
          <w:pPr>
            <w:pStyle w:val="Prrafodelista"/>
            <w:numPr>
              <w:numId w:val="10"/>
            </w:numPr>
            <w:ind w:hanging="360"/>
          </w:pPr>
        </w:pPrChange>
      </w:pPr>
      <w:r w:rsidRPr="007A7C2E">
        <w:rPr>
          <w:rFonts w:ascii="Times New Roman" w:hAnsi="Times New Roman" w:cs="Times New Roman"/>
          <w:sz w:val="24"/>
          <w:szCs w:val="24"/>
          <w:lang w:val="es-ES"/>
        </w:rPr>
        <w:t>Segunda Clasificación:</w:t>
      </w:r>
    </w:p>
    <w:p w14:paraId="318F57D4" w14:textId="41C0AC76" w:rsidR="00F2608D" w:rsidRPr="007A7C2E" w:rsidRDefault="00F2608D" w:rsidP="00C37C4F">
      <w:pPr>
        <w:pStyle w:val="Prrafodelista"/>
        <w:numPr>
          <w:ilvl w:val="0"/>
          <w:numId w:val="12"/>
        </w:numPr>
        <w:jc w:val="both"/>
        <w:rPr>
          <w:rFonts w:ascii="Times New Roman" w:hAnsi="Times New Roman" w:cs="Times New Roman"/>
          <w:sz w:val="24"/>
          <w:szCs w:val="24"/>
          <w:lang w:val="es-ES"/>
        </w:rPr>
        <w:pPrChange w:id="704" w:author="REBECA" w:date="2021-05-26T18:06:00Z">
          <w:pPr>
            <w:pStyle w:val="Prrafodelista"/>
            <w:numPr>
              <w:numId w:val="12"/>
            </w:numPr>
            <w:ind w:left="1068" w:hanging="360"/>
          </w:pPr>
        </w:pPrChange>
      </w:pPr>
      <w:r w:rsidRPr="007A7C2E">
        <w:rPr>
          <w:rFonts w:ascii="Times New Roman" w:hAnsi="Times New Roman" w:cs="Times New Roman"/>
          <w:sz w:val="24"/>
          <w:szCs w:val="24"/>
          <w:lang w:val="es-ES"/>
        </w:rPr>
        <w:t>Rentas unitarias. - su cuantía es 1 euro</w:t>
      </w:r>
    </w:p>
    <w:p w14:paraId="2B78F721" w14:textId="5D65C766" w:rsidR="00F2608D" w:rsidRPr="007A7C2E" w:rsidRDefault="00F2608D" w:rsidP="00C37C4F">
      <w:pPr>
        <w:pStyle w:val="Prrafodelista"/>
        <w:numPr>
          <w:ilvl w:val="0"/>
          <w:numId w:val="12"/>
        </w:numPr>
        <w:jc w:val="both"/>
        <w:rPr>
          <w:rFonts w:ascii="Times New Roman" w:hAnsi="Times New Roman" w:cs="Times New Roman"/>
          <w:sz w:val="24"/>
          <w:szCs w:val="24"/>
          <w:lang w:val="es-ES"/>
        </w:rPr>
        <w:pPrChange w:id="705" w:author="REBECA" w:date="2021-05-26T18:06:00Z">
          <w:pPr>
            <w:pStyle w:val="Prrafodelista"/>
            <w:numPr>
              <w:numId w:val="12"/>
            </w:numPr>
            <w:ind w:left="1068" w:hanging="360"/>
          </w:pPr>
        </w:pPrChange>
      </w:pPr>
      <w:r w:rsidRPr="007A7C2E">
        <w:rPr>
          <w:rFonts w:ascii="Times New Roman" w:hAnsi="Times New Roman" w:cs="Times New Roman"/>
          <w:sz w:val="24"/>
          <w:szCs w:val="24"/>
          <w:lang w:val="es-ES"/>
        </w:rPr>
        <w:t>Rentas de cuantía variable. - en cuyo caso la renta no es constante. Dentro de estas podemos encontrar:</w:t>
      </w:r>
    </w:p>
    <w:p w14:paraId="4F5B6848" w14:textId="71824656" w:rsidR="00F2608D" w:rsidRPr="00F2608D" w:rsidRDefault="00F2608D" w:rsidP="00C37C4F">
      <w:pPr>
        <w:pStyle w:val="Prrafodelista"/>
        <w:numPr>
          <w:ilvl w:val="0"/>
          <w:numId w:val="9"/>
        </w:numPr>
        <w:jc w:val="both"/>
        <w:rPr>
          <w:rFonts w:ascii="Times New Roman" w:hAnsi="Times New Roman" w:cs="Times New Roman"/>
          <w:sz w:val="24"/>
          <w:szCs w:val="24"/>
          <w:lang w:val="es-ES"/>
        </w:rPr>
        <w:pPrChange w:id="706" w:author="REBECA" w:date="2021-05-26T18:06:00Z">
          <w:pPr>
            <w:pStyle w:val="Prrafodelista"/>
            <w:numPr>
              <w:numId w:val="9"/>
            </w:numPr>
            <w:ind w:left="1428" w:hanging="360"/>
          </w:pPr>
        </w:pPrChange>
      </w:pPr>
      <w:r w:rsidRPr="00F2608D">
        <w:rPr>
          <w:rFonts w:ascii="Times New Roman" w:hAnsi="Times New Roman" w:cs="Times New Roman"/>
          <w:sz w:val="24"/>
          <w:szCs w:val="24"/>
          <w:lang w:val="es-ES"/>
        </w:rPr>
        <w:t>Rentas de progresión aritmética</w:t>
      </w:r>
    </w:p>
    <w:p w14:paraId="2DD1478E" w14:textId="2F5E2295" w:rsidR="00F2608D" w:rsidRDefault="00F2608D" w:rsidP="00C37C4F">
      <w:pPr>
        <w:pStyle w:val="Prrafodelista"/>
        <w:numPr>
          <w:ilvl w:val="0"/>
          <w:numId w:val="9"/>
        </w:numPr>
        <w:jc w:val="both"/>
        <w:rPr>
          <w:rFonts w:ascii="Times New Roman" w:hAnsi="Times New Roman" w:cs="Times New Roman"/>
          <w:sz w:val="24"/>
          <w:szCs w:val="24"/>
          <w:lang w:val="es-ES"/>
        </w:rPr>
        <w:pPrChange w:id="707" w:author="REBECA" w:date="2021-05-26T18:06:00Z">
          <w:pPr>
            <w:pStyle w:val="Prrafodelista"/>
            <w:numPr>
              <w:numId w:val="9"/>
            </w:numPr>
            <w:ind w:left="1428" w:hanging="360"/>
          </w:pPr>
        </w:pPrChange>
      </w:pPr>
      <w:r w:rsidRPr="00F2608D">
        <w:rPr>
          <w:rFonts w:ascii="Times New Roman" w:hAnsi="Times New Roman" w:cs="Times New Roman"/>
          <w:sz w:val="24"/>
          <w:szCs w:val="24"/>
          <w:lang w:val="es-ES"/>
        </w:rPr>
        <w:t>Rentas de progresión geométrica.</w:t>
      </w:r>
    </w:p>
    <w:p w14:paraId="3714D843" w14:textId="1EABAAAA" w:rsidR="00F2608D" w:rsidRPr="007A7C2E" w:rsidRDefault="00F2608D" w:rsidP="00C37C4F">
      <w:pPr>
        <w:pStyle w:val="Prrafodelista"/>
        <w:numPr>
          <w:ilvl w:val="0"/>
          <w:numId w:val="10"/>
        </w:numPr>
        <w:jc w:val="both"/>
        <w:rPr>
          <w:rFonts w:ascii="Times New Roman" w:hAnsi="Times New Roman" w:cs="Times New Roman"/>
          <w:sz w:val="24"/>
          <w:szCs w:val="24"/>
          <w:lang w:val="es-ES"/>
        </w:rPr>
        <w:pPrChange w:id="708" w:author="REBECA" w:date="2021-05-26T18:06:00Z">
          <w:pPr>
            <w:pStyle w:val="Prrafodelista"/>
            <w:numPr>
              <w:numId w:val="10"/>
            </w:numPr>
            <w:ind w:hanging="360"/>
          </w:pPr>
        </w:pPrChange>
      </w:pPr>
      <w:r w:rsidRPr="007A7C2E">
        <w:rPr>
          <w:rFonts w:ascii="Times New Roman" w:hAnsi="Times New Roman" w:cs="Times New Roman"/>
          <w:sz w:val="24"/>
          <w:szCs w:val="24"/>
          <w:lang w:val="es-ES"/>
        </w:rPr>
        <w:t>Tercera Clasificación</w:t>
      </w:r>
    </w:p>
    <w:p w14:paraId="31C9D63C" w14:textId="62C1BD61" w:rsidR="00F2608D" w:rsidRPr="007A7C2E" w:rsidRDefault="00F2608D" w:rsidP="00C37C4F">
      <w:pPr>
        <w:pStyle w:val="Prrafodelista"/>
        <w:numPr>
          <w:ilvl w:val="0"/>
          <w:numId w:val="13"/>
        </w:numPr>
        <w:jc w:val="both"/>
        <w:rPr>
          <w:rFonts w:ascii="Times New Roman" w:hAnsi="Times New Roman" w:cs="Times New Roman"/>
          <w:sz w:val="24"/>
          <w:szCs w:val="24"/>
          <w:lang w:val="es-ES"/>
        </w:rPr>
        <w:pPrChange w:id="709" w:author="REBECA" w:date="2021-05-26T18:06:00Z">
          <w:pPr>
            <w:pStyle w:val="Prrafodelista"/>
            <w:numPr>
              <w:numId w:val="13"/>
            </w:numPr>
            <w:ind w:left="1068" w:hanging="360"/>
          </w:pPr>
        </w:pPrChange>
      </w:pPr>
      <w:r w:rsidRPr="007A7C2E">
        <w:rPr>
          <w:rFonts w:ascii="Times New Roman" w:hAnsi="Times New Roman" w:cs="Times New Roman"/>
          <w:sz w:val="24"/>
          <w:szCs w:val="24"/>
          <w:lang w:val="es-ES"/>
        </w:rPr>
        <w:t>Rentas inmediatas. – cuya valoración se realiza al principio y al final de la renta.</w:t>
      </w:r>
    </w:p>
    <w:p w14:paraId="44436567" w14:textId="53D00ECA" w:rsidR="00F2608D" w:rsidRPr="007A7C2E" w:rsidRDefault="00F2608D" w:rsidP="00C37C4F">
      <w:pPr>
        <w:pStyle w:val="Prrafodelista"/>
        <w:numPr>
          <w:ilvl w:val="0"/>
          <w:numId w:val="13"/>
        </w:numPr>
        <w:jc w:val="both"/>
        <w:rPr>
          <w:rFonts w:ascii="Times New Roman" w:hAnsi="Times New Roman" w:cs="Times New Roman"/>
          <w:sz w:val="24"/>
          <w:szCs w:val="24"/>
          <w:lang w:val="es-ES"/>
        </w:rPr>
        <w:pPrChange w:id="710" w:author="REBECA" w:date="2021-05-26T18:06:00Z">
          <w:pPr>
            <w:pStyle w:val="Prrafodelista"/>
            <w:numPr>
              <w:numId w:val="13"/>
            </w:numPr>
            <w:ind w:left="1068" w:hanging="360"/>
          </w:pPr>
        </w:pPrChange>
      </w:pPr>
      <w:r w:rsidRPr="007A7C2E">
        <w:rPr>
          <w:rFonts w:ascii="Times New Roman" w:hAnsi="Times New Roman" w:cs="Times New Roman"/>
          <w:sz w:val="24"/>
          <w:szCs w:val="24"/>
          <w:lang w:val="es-ES"/>
        </w:rPr>
        <w:t>Rentas diferidas. – cuya valoración se realiza en un punto anterior al origen de la renta.</w:t>
      </w:r>
    </w:p>
    <w:p w14:paraId="23F412C9" w14:textId="66711E39" w:rsidR="00F2608D" w:rsidRPr="007A7C2E" w:rsidRDefault="00F2608D" w:rsidP="00C37C4F">
      <w:pPr>
        <w:pStyle w:val="Prrafodelista"/>
        <w:numPr>
          <w:ilvl w:val="0"/>
          <w:numId w:val="13"/>
        </w:numPr>
        <w:jc w:val="both"/>
        <w:rPr>
          <w:rFonts w:ascii="Times New Roman" w:hAnsi="Times New Roman" w:cs="Times New Roman"/>
          <w:sz w:val="24"/>
          <w:szCs w:val="24"/>
          <w:lang w:val="es-ES"/>
        </w:rPr>
        <w:pPrChange w:id="711" w:author="REBECA" w:date="2021-05-26T18:06:00Z">
          <w:pPr>
            <w:pStyle w:val="Prrafodelista"/>
            <w:numPr>
              <w:numId w:val="13"/>
            </w:numPr>
            <w:ind w:left="1068" w:hanging="360"/>
          </w:pPr>
        </w:pPrChange>
      </w:pPr>
      <w:r w:rsidRPr="007A7C2E">
        <w:rPr>
          <w:rFonts w:ascii="Times New Roman" w:hAnsi="Times New Roman" w:cs="Times New Roman"/>
          <w:sz w:val="24"/>
          <w:szCs w:val="24"/>
          <w:lang w:val="es-ES"/>
        </w:rPr>
        <w:t>Rentas anticipadas. – cuando el punto de valoración se encuentra posterior al origen de la renta.</w:t>
      </w:r>
    </w:p>
    <w:p w14:paraId="4786D35A" w14:textId="40096A74" w:rsidR="00F2608D" w:rsidRPr="007A7C2E" w:rsidRDefault="00F2608D" w:rsidP="00C37C4F">
      <w:pPr>
        <w:pStyle w:val="Prrafodelista"/>
        <w:numPr>
          <w:ilvl w:val="0"/>
          <w:numId w:val="10"/>
        </w:numPr>
        <w:jc w:val="both"/>
        <w:rPr>
          <w:rFonts w:ascii="Times New Roman" w:hAnsi="Times New Roman" w:cs="Times New Roman"/>
          <w:sz w:val="24"/>
          <w:szCs w:val="24"/>
          <w:lang w:val="es-ES"/>
        </w:rPr>
        <w:pPrChange w:id="712" w:author="REBECA" w:date="2021-05-26T18:06:00Z">
          <w:pPr>
            <w:pStyle w:val="Prrafodelista"/>
            <w:numPr>
              <w:numId w:val="10"/>
            </w:numPr>
            <w:ind w:hanging="360"/>
          </w:pPr>
        </w:pPrChange>
      </w:pPr>
      <w:r w:rsidRPr="007A7C2E">
        <w:rPr>
          <w:rFonts w:ascii="Times New Roman" w:hAnsi="Times New Roman" w:cs="Times New Roman"/>
          <w:sz w:val="24"/>
          <w:szCs w:val="24"/>
          <w:lang w:val="es-ES"/>
        </w:rPr>
        <w:t>Cuarta Clasificación</w:t>
      </w:r>
    </w:p>
    <w:p w14:paraId="46984D26" w14:textId="015407DC" w:rsidR="00F2608D" w:rsidRPr="007A7C2E" w:rsidRDefault="00F2608D" w:rsidP="00C37C4F">
      <w:pPr>
        <w:pStyle w:val="Prrafodelista"/>
        <w:numPr>
          <w:ilvl w:val="0"/>
          <w:numId w:val="14"/>
        </w:numPr>
        <w:jc w:val="both"/>
        <w:rPr>
          <w:rFonts w:ascii="Times New Roman" w:hAnsi="Times New Roman" w:cs="Times New Roman"/>
          <w:sz w:val="24"/>
          <w:szCs w:val="24"/>
          <w:lang w:val="es-ES"/>
        </w:rPr>
        <w:pPrChange w:id="713" w:author="REBECA" w:date="2021-05-26T18:06:00Z">
          <w:pPr>
            <w:pStyle w:val="Prrafodelista"/>
            <w:numPr>
              <w:numId w:val="14"/>
            </w:numPr>
            <w:ind w:left="1068" w:hanging="360"/>
          </w:pPr>
        </w:pPrChange>
      </w:pPr>
      <w:r w:rsidRPr="007A7C2E">
        <w:rPr>
          <w:rFonts w:ascii="Times New Roman" w:hAnsi="Times New Roman" w:cs="Times New Roman"/>
          <w:sz w:val="24"/>
          <w:szCs w:val="24"/>
          <w:lang w:val="es-ES"/>
        </w:rPr>
        <w:t>Rentas temporales. – cuyo número de términos es finito</w:t>
      </w:r>
    </w:p>
    <w:p w14:paraId="5CF05464" w14:textId="591A9EAA" w:rsidR="00F2608D" w:rsidRPr="007A7C2E" w:rsidRDefault="00F2608D" w:rsidP="00C37C4F">
      <w:pPr>
        <w:pStyle w:val="Prrafodelista"/>
        <w:numPr>
          <w:ilvl w:val="0"/>
          <w:numId w:val="14"/>
        </w:numPr>
        <w:jc w:val="both"/>
        <w:rPr>
          <w:rFonts w:ascii="Times New Roman" w:hAnsi="Times New Roman" w:cs="Times New Roman"/>
          <w:sz w:val="24"/>
          <w:szCs w:val="24"/>
          <w:lang w:val="es-ES"/>
        </w:rPr>
        <w:pPrChange w:id="714" w:author="REBECA" w:date="2021-05-26T18:06:00Z">
          <w:pPr>
            <w:pStyle w:val="Prrafodelista"/>
            <w:numPr>
              <w:numId w:val="14"/>
            </w:numPr>
            <w:ind w:left="1068" w:hanging="360"/>
          </w:pPr>
        </w:pPrChange>
      </w:pPr>
      <w:r w:rsidRPr="007A7C2E">
        <w:rPr>
          <w:rFonts w:ascii="Times New Roman" w:hAnsi="Times New Roman" w:cs="Times New Roman"/>
          <w:sz w:val="24"/>
          <w:szCs w:val="24"/>
          <w:lang w:val="es-ES"/>
        </w:rPr>
        <w:t xml:space="preserve">Rentas </w:t>
      </w:r>
      <w:r w:rsidR="007A7C2E" w:rsidRPr="007A7C2E">
        <w:rPr>
          <w:rFonts w:ascii="Times New Roman" w:hAnsi="Times New Roman" w:cs="Times New Roman"/>
          <w:sz w:val="24"/>
          <w:szCs w:val="24"/>
          <w:lang w:val="es-ES"/>
        </w:rPr>
        <w:t>perpetuas. -</w:t>
      </w:r>
      <w:r w:rsidRPr="007A7C2E">
        <w:rPr>
          <w:rFonts w:ascii="Times New Roman" w:hAnsi="Times New Roman" w:cs="Times New Roman"/>
          <w:sz w:val="24"/>
          <w:szCs w:val="24"/>
          <w:lang w:val="es-ES"/>
        </w:rPr>
        <w:t xml:space="preserve"> cuyos términos tienden a infinito</w:t>
      </w:r>
    </w:p>
    <w:p w14:paraId="4509CEFF" w14:textId="3E4A6710" w:rsidR="00F2608D" w:rsidRPr="007A7C2E" w:rsidRDefault="00F2608D" w:rsidP="00C37C4F">
      <w:pPr>
        <w:pStyle w:val="Prrafodelista"/>
        <w:numPr>
          <w:ilvl w:val="0"/>
          <w:numId w:val="10"/>
        </w:numPr>
        <w:jc w:val="both"/>
        <w:rPr>
          <w:rFonts w:ascii="Times New Roman" w:hAnsi="Times New Roman" w:cs="Times New Roman"/>
          <w:sz w:val="24"/>
          <w:szCs w:val="24"/>
          <w:lang w:val="es-ES"/>
        </w:rPr>
        <w:pPrChange w:id="715" w:author="REBECA" w:date="2021-05-26T18:06:00Z">
          <w:pPr>
            <w:pStyle w:val="Prrafodelista"/>
            <w:numPr>
              <w:numId w:val="10"/>
            </w:numPr>
            <w:ind w:hanging="360"/>
          </w:pPr>
        </w:pPrChange>
      </w:pPr>
      <w:r w:rsidRPr="007A7C2E">
        <w:rPr>
          <w:rFonts w:ascii="Times New Roman" w:hAnsi="Times New Roman" w:cs="Times New Roman"/>
          <w:sz w:val="24"/>
          <w:szCs w:val="24"/>
          <w:lang w:val="es-ES"/>
        </w:rPr>
        <w:t>Quinta Clasificación</w:t>
      </w:r>
    </w:p>
    <w:p w14:paraId="6F33B71A" w14:textId="7AD8D743" w:rsidR="00F2608D" w:rsidRPr="007A7C2E" w:rsidRDefault="007A7C2E" w:rsidP="00C37C4F">
      <w:pPr>
        <w:pStyle w:val="Prrafodelista"/>
        <w:numPr>
          <w:ilvl w:val="0"/>
          <w:numId w:val="15"/>
        </w:numPr>
        <w:jc w:val="both"/>
        <w:rPr>
          <w:rFonts w:ascii="Times New Roman" w:hAnsi="Times New Roman" w:cs="Times New Roman"/>
          <w:sz w:val="24"/>
          <w:szCs w:val="24"/>
          <w:lang w:val="es-ES"/>
        </w:rPr>
        <w:pPrChange w:id="716" w:author="REBECA" w:date="2021-05-26T18:06:00Z">
          <w:pPr>
            <w:pStyle w:val="Prrafodelista"/>
            <w:numPr>
              <w:numId w:val="15"/>
            </w:numPr>
            <w:ind w:left="1068" w:hanging="360"/>
          </w:pPr>
        </w:pPrChange>
      </w:pPr>
      <w:r w:rsidRPr="007A7C2E">
        <w:rPr>
          <w:rFonts w:ascii="Times New Roman" w:hAnsi="Times New Roman" w:cs="Times New Roman"/>
          <w:sz w:val="24"/>
          <w:szCs w:val="24"/>
          <w:lang w:val="es-ES"/>
        </w:rPr>
        <w:t>Rentas prepagables</w:t>
      </w:r>
      <w:r w:rsidR="00F2608D" w:rsidRPr="007A7C2E">
        <w:rPr>
          <w:rFonts w:ascii="Times New Roman" w:hAnsi="Times New Roman" w:cs="Times New Roman"/>
          <w:sz w:val="24"/>
          <w:szCs w:val="24"/>
          <w:lang w:val="es-ES"/>
        </w:rPr>
        <w:t>. – en las que la cuantía se abona al inicio del periodo</w:t>
      </w:r>
    </w:p>
    <w:p w14:paraId="2EE4B3C3" w14:textId="5C0165D7" w:rsidR="00F2608D" w:rsidRPr="007A7C2E" w:rsidRDefault="00F2608D" w:rsidP="00C37C4F">
      <w:pPr>
        <w:pStyle w:val="Prrafodelista"/>
        <w:numPr>
          <w:ilvl w:val="0"/>
          <w:numId w:val="15"/>
        </w:numPr>
        <w:jc w:val="both"/>
        <w:rPr>
          <w:rFonts w:ascii="Times New Roman" w:hAnsi="Times New Roman" w:cs="Times New Roman"/>
          <w:sz w:val="24"/>
          <w:szCs w:val="24"/>
          <w:lang w:val="es-ES"/>
        </w:rPr>
        <w:pPrChange w:id="717" w:author="REBECA" w:date="2021-05-26T18:06:00Z">
          <w:pPr>
            <w:pStyle w:val="Prrafodelista"/>
            <w:numPr>
              <w:numId w:val="15"/>
            </w:numPr>
            <w:ind w:left="1068" w:hanging="360"/>
          </w:pPr>
        </w:pPrChange>
      </w:pPr>
      <w:r w:rsidRPr="007A7C2E">
        <w:rPr>
          <w:rFonts w:ascii="Times New Roman" w:hAnsi="Times New Roman" w:cs="Times New Roman"/>
          <w:sz w:val="24"/>
          <w:szCs w:val="24"/>
          <w:lang w:val="es-ES"/>
        </w:rPr>
        <w:t xml:space="preserve">Rentas </w:t>
      </w:r>
      <w:commentRangeStart w:id="718"/>
      <w:proofErr w:type="spellStart"/>
      <w:r w:rsidRPr="00C37C4F">
        <w:rPr>
          <w:rFonts w:ascii="Times New Roman" w:hAnsi="Times New Roman" w:cs="Times New Roman"/>
          <w:sz w:val="24"/>
          <w:szCs w:val="24"/>
          <w:lang w:val="es-ES"/>
        </w:rPr>
        <w:t>pos</w:t>
      </w:r>
      <w:del w:id="719" w:author="REBECA" w:date="2021-05-26T18:12:00Z">
        <w:r w:rsidRPr="00C37C4F" w:rsidDel="00C37C4F">
          <w:rPr>
            <w:rFonts w:ascii="Times New Roman" w:hAnsi="Times New Roman" w:cs="Times New Roman"/>
            <w:sz w:val="24"/>
            <w:szCs w:val="24"/>
            <w:lang w:val="es-ES"/>
          </w:rPr>
          <w:delText>t</w:delText>
        </w:r>
      </w:del>
      <w:r w:rsidRPr="00C37C4F">
        <w:rPr>
          <w:rFonts w:ascii="Times New Roman" w:hAnsi="Times New Roman" w:cs="Times New Roman"/>
          <w:sz w:val="24"/>
          <w:szCs w:val="24"/>
          <w:lang w:val="es-ES"/>
        </w:rPr>
        <w:t>pagable</w:t>
      </w:r>
      <w:r w:rsidR="007A7C2E" w:rsidRPr="00C37C4F">
        <w:rPr>
          <w:rFonts w:ascii="Times New Roman" w:hAnsi="Times New Roman" w:cs="Times New Roman"/>
          <w:sz w:val="24"/>
          <w:szCs w:val="24"/>
          <w:lang w:val="es-ES"/>
        </w:rPr>
        <w:t>s</w:t>
      </w:r>
      <w:commentRangeEnd w:id="718"/>
      <w:proofErr w:type="spellEnd"/>
      <w:r w:rsidR="00A755F1" w:rsidRPr="00C37C4F">
        <w:rPr>
          <w:rFonts w:ascii="Times New Roman" w:hAnsi="Times New Roman" w:cs="Times New Roman"/>
          <w:sz w:val="24"/>
          <w:szCs w:val="24"/>
          <w:lang w:val="es-ES"/>
          <w:rPrChange w:id="720" w:author="REBECA" w:date="2021-05-26T18:12:00Z">
            <w:rPr>
              <w:rStyle w:val="Refdecomentario"/>
            </w:rPr>
          </w:rPrChange>
        </w:rPr>
        <w:commentReference w:id="718"/>
      </w:r>
      <w:r w:rsidRPr="00C37C4F">
        <w:rPr>
          <w:rFonts w:ascii="Times New Roman" w:hAnsi="Times New Roman" w:cs="Times New Roman"/>
          <w:sz w:val="24"/>
          <w:szCs w:val="24"/>
          <w:lang w:val="es-ES"/>
        </w:rPr>
        <w:t>.</w:t>
      </w:r>
      <w:r w:rsidRPr="007A7C2E">
        <w:rPr>
          <w:rFonts w:ascii="Times New Roman" w:hAnsi="Times New Roman" w:cs="Times New Roman"/>
          <w:sz w:val="24"/>
          <w:szCs w:val="24"/>
          <w:lang w:val="es-ES"/>
        </w:rPr>
        <w:t xml:space="preserve"> – cuya cuantía vence al final del periodo.</w:t>
      </w:r>
      <w:customXmlInsRangeStart w:id="721" w:author="REBECA" w:date="2021-05-26T19:48:00Z"/>
      <w:sdt>
        <w:sdtPr>
          <w:rPr>
            <w:rFonts w:ascii="Times New Roman" w:hAnsi="Times New Roman" w:cs="Times New Roman"/>
            <w:sz w:val="24"/>
            <w:szCs w:val="24"/>
            <w:lang w:val="es-ES"/>
          </w:rPr>
          <w:id w:val="-494184750"/>
          <w:citation/>
        </w:sdtPr>
        <w:sdtContent>
          <w:customXmlInsRangeEnd w:id="721"/>
          <w:ins w:id="722" w:author="REBECA" w:date="2021-05-26T19:48:00Z">
            <w:r w:rsidR="00F565A2">
              <w:rPr>
                <w:rFonts w:ascii="Times New Roman" w:hAnsi="Times New Roman" w:cs="Times New Roman"/>
                <w:sz w:val="24"/>
                <w:szCs w:val="24"/>
                <w:lang w:val="es-ES"/>
              </w:rPr>
              <w:fldChar w:fldCharType="begin"/>
            </w:r>
            <w:r w:rsidR="00F565A2">
              <w:rPr>
                <w:rFonts w:ascii="Times New Roman" w:hAnsi="Times New Roman" w:cs="Times New Roman"/>
                <w:sz w:val="24"/>
                <w:szCs w:val="24"/>
                <w:lang w:val="es-ES"/>
              </w:rPr>
              <w:instrText xml:space="preserve"> CITATION Ado21 \l 3082 </w:instrText>
            </w:r>
          </w:ins>
          <w:r w:rsidR="00F565A2">
            <w:rPr>
              <w:rFonts w:ascii="Times New Roman" w:hAnsi="Times New Roman" w:cs="Times New Roman"/>
              <w:sz w:val="24"/>
              <w:szCs w:val="24"/>
              <w:lang w:val="es-ES"/>
            </w:rPr>
            <w:fldChar w:fldCharType="separate"/>
          </w:r>
          <w:r w:rsidR="00ED6C6F">
            <w:rPr>
              <w:rFonts w:ascii="Times New Roman" w:hAnsi="Times New Roman" w:cs="Times New Roman"/>
              <w:noProof/>
              <w:sz w:val="24"/>
              <w:szCs w:val="24"/>
              <w:lang w:val="es-ES"/>
            </w:rPr>
            <w:t xml:space="preserve"> </w:t>
          </w:r>
          <w:r w:rsidR="00ED6C6F" w:rsidRPr="00ED6C6F">
            <w:rPr>
              <w:rFonts w:ascii="Times New Roman" w:hAnsi="Times New Roman" w:cs="Times New Roman"/>
              <w:noProof/>
              <w:sz w:val="24"/>
              <w:szCs w:val="24"/>
              <w:lang w:val="es-ES"/>
            </w:rPr>
            <w:t>(Aparicio, www.masterfinanciero.es s.f.)</w:t>
          </w:r>
          <w:ins w:id="723" w:author="REBECA" w:date="2021-05-26T19:48:00Z">
            <w:r w:rsidR="00F565A2">
              <w:rPr>
                <w:rFonts w:ascii="Times New Roman" w:hAnsi="Times New Roman" w:cs="Times New Roman"/>
                <w:sz w:val="24"/>
                <w:szCs w:val="24"/>
                <w:lang w:val="es-ES"/>
              </w:rPr>
              <w:fldChar w:fldCharType="end"/>
            </w:r>
          </w:ins>
          <w:customXmlInsRangeStart w:id="724" w:author="REBECA" w:date="2021-05-26T19:48:00Z"/>
        </w:sdtContent>
      </w:sdt>
      <w:customXmlInsRangeEnd w:id="724"/>
    </w:p>
    <w:p w14:paraId="71FFF370" w14:textId="1C65E71E" w:rsidR="00742C8B" w:rsidRDefault="007A7C2E" w:rsidP="00C37C4F">
      <w:pPr>
        <w:ind w:left="0"/>
        <w:jc w:val="both"/>
        <w:rPr>
          <w:rFonts w:ascii="Times New Roman" w:hAnsi="Times New Roman" w:cs="Times New Roman"/>
          <w:sz w:val="24"/>
          <w:szCs w:val="24"/>
          <w:lang w:val="es-ES"/>
        </w:rPr>
        <w:pPrChange w:id="725" w:author="REBECA" w:date="2021-05-26T18:06:00Z">
          <w:pPr>
            <w:ind w:left="0"/>
          </w:pPr>
        </w:pPrChange>
      </w:pPr>
      <w:r>
        <w:rPr>
          <w:rFonts w:ascii="Times New Roman" w:hAnsi="Times New Roman" w:cs="Times New Roman"/>
          <w:sz w:val="24"/>
          <w:szCs w:val="24"/>
          <w:lang w:val="es-ES"/>
        </w:rPr>
        <w:t xml:space="preserve">Lo que más nos interesa saber en el caso de las rentas es su valor financiero en un determinado momento del tiempo. Por ejemplo, cuánto dinero necesitamos ahorrar si queremos adquirir un coche y pagarlo al contado, o a la inversa, que dinero necesito tener </w:t>
      </w:r>
      <w:r>
        <w:rPr>
          <w:rFonts w:ascii="Times New Roman" w:hAnsi="Times New Roman" w:cs="Times New Roman"/>
          <w:sz w:val="24"/>
          <w:szCs w:val="24"/>
          <w:lang w:val="es-ES"/>
        </w:rPr>
        <w:lastRenderedPageBreak/>
        <w:t>hoy para poder recibir una renta mensual de 100 €. En definitiva, lo que hacemos es traslada</w:t>
      </w:r>
      <w:r w:rsidR="005E6D63">
        <w:rPr>
          <w:rFonts w:ascii="Times New Roman" w:hAnsi="Times New Roman" w:cs="Times New Roman"/>
          <w:sz w:val="24"/>
          <w:szCs w:val="24"/>
          <w:lang w:val="es-ES"/>
        </w:rPr>
        <w:t>r</w:t>
      </w:r>
      <w:r>
        <w:rPr>
          <w:rFonts w:ascii="Times New Roman" w:hAnsi="Times New Roman" w:cs="Times New Roman"/>
          <w:sz w:val="24"/>
          <w:szCs w:val="24"/>
          <w:lang w:val="es-ES"/>
        </w:rPr>
        <w:t xml:space="preserve"> financieramente todas las cuantías a un punto determinado del tiempo, si son anteriores se capitalizan y si son posteriores se descuentan. Su valoración se suele realizar utilizando la ley de capitalización compuesta.</w:t>
      </w:r>
    </w:p>
    <w:p w14:paraId="2F20579C" w14:textId="7D0979AD" w:rsidR="007A7C2E" w:rsidRDefault="007A7C2E" w:rsidP="00C37C4F">
      <w:pPr>
        <w:ind w:left="0"/>
        <w:jc w:val="both"/>
        <w:rPr>
          <w:rFonts w:ascii="Times New Roman" w:hAnsi="Times New Roman" w:cs="Times New Roman"/>
          <w:sz w:val="24"/>
          <w:szCs w:val="24"/>
          <w:lang w:val="es-ES"/>
        </w:rPr>
        <w:pPrChange w:id="726" w:author="REBECA" w:date="2021-05-26T18:06:00Z">
          <w:pPr>
            <w:ind w:left="0"/>
          </w:pPr>
        </w:pPrChange>
      </w:pPr>
      <w:r>
        <w:rPr>
          <w:rFonts w:ascii="Times New Roman" w:hAnsi="Times New Roman" w:cs="Times New Roman"/>
          <w:sz w:val="24"/>
          <w:szCs w:val="24"/>
          <w:lang w:val="es-ES"/>
        </w:rPr>
        <w:t>En el caso de tener que capitalizar utilizaremos la fórmula del capital final (VF o FV), mientras que si tenemos que descontar emplearemos la fórmula del capital inicial (VA o PV).</w:t>
      </w:r>
      <w:r w:rsidR="00D011EE">
        <w:rPr>
          <w:rFonts w:ascii="Times New Roman" w:hAnsi="Times New Roman" w:cs="Times New Roman"/>
          <w:sz w:val="24"/>
          <w:szCs w:val="24"/>
          <w:lang w:val="es-ES"/>
        </w:rPr>
        <w:t xml:space="preserve"> </w:t>
      </w:r>
    </w:p>
    <w:p w14:paraId="61375388" w14:textId="3FA7A861" w:rsidR="00D011EE" w:rsidDel="00F04593" w:rsidRDefault="00F04593" w:rsidP="00F04593">
      <w:pPr>
        <w:ind w:left="0"/>
        <w:jc w:val="both"/>
        <w:rPr>
          <w:del w:id="727" w:author="REBECA" w:date="2021-05-26T20:05:00Z"/>
          <w:rFonts w:ascii="Times New Roman" w:hAnsi="Times New Roman" w:cs="Times New Roman"/>
          <w:sz w:val="24"/>
          <w:szCs w:val="24"/>
          <w:lang w:val="es-ES"/>
        </w:rPr>
      </w:pPr>
      <w:r>
        <w:rPr>
          <w:noProof/>
        </w:rPr>
        <w:drawing>
          <wp:anchor distT="0" distB="0" distL="114300" distR="114300" simplePos="0" relativeHeight="251663360" behindDoc="1" locked="0" layoutInCell="1" allowOverlap="1" wp14:anchorId="6AB94EB2" wp14:editId="1E72F422">
            <wp:simplePos x="0" y="0"/>
            <wp:positionH relativeFrom="margin">
              <wp:posOffset>166407</wp:posOffset>
            </wp:positionH>
            <wp:positionV relativeFrom="paragraph">
              <wp:posOffset>456626</wp:posOffset>
            </wp:positionV>
            <wp:extent cx="2078990" cy="217297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8990" cy="2172970"/>
                    </a:xfrm>
                    <a:prstGeom prst="rect">
                      <a:avLst/>
                    </a:prstGeom>
                  </pic:spPr>
                </pic:pic>
              </a:graphicData>
            </a:graphic>
            <wp14:sizeRelH relativeFrom="margin">
              <wp14:pctWidth>0</wp14:pctWidth>
            </wp14:sizeRelH>
            <wp14:sizeRelV relativeFrom="margin">
              <wp14:pctHeight>0</wp14:pctHeight>
            </wp14:sizeRelV>
          </wp:anchor>
        </w:drawing>
      </w:r>
      <w:del w:id="728" w:author="REBECA" w:date="2021-05-26T20:03:00Z">
        <w:r w:rsidR="002F213C" w:rsidRPr="002F213C" w:rsidDel="00F04593">
          <w:rPr>
            <w:rFonts w:ascii="Times New Roman" w:hAnsi="Times New Roman" w:cs="Times New Roman"/>
            <w:noProof/>
            <w:sz w:val="24"/>
            <w:szCs w:val="24"/>
            <w:lang w:val="es-ES"/>
          </w:rPr>
          <mc:AlternateContent>
            <mc:Choice Requires="wps">
              <w:drawing>
                <wp:anchor distT="45720" distB="45720" distL="114300" distR="114300" simplePos="0" relativeHeight="251665408" behindDoc="0" locked="0" layoutInCell="1" allowOverlap="1" wp14:anchorId="6D813306" wp14:editId="40B70F80">
                  <wp:simplePos x="0" y="0"/>
                  <wp:positionH relativeFrom="page">
                    <wp:posOffset>3326934</wp:posOffset>
                  </wp:positionH>
                  <wp:positionV relativeFrom="paragraph">
                    <wp:posOffset>514840</wp:posOffset>
                  </wp:positionV>
                  <wp:extent cx="3744410" cy="2563495"/>
                  <wp:effectExtent l="0" t="0" r="8890" b="8255"/>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4410" cy="2563495"/>
                          </a:xfrm>
                          <a:prstGeom prst="rect">
                            <a:avLst/>
                          </a:prstGeom>
                          <a:solidFill>
                            <a:srgbClr val="FFFFFF"/>
                          </a:solidFill>
                          <a:ln w="9525">
                            <a:noFill/>
                            <a:miter lim="800000"/>
                            <a:headEnd/>
                            <a:tailEnd/>
                          </a:ln>
                        </wps:spPr>
                        <wps:txbx>
                          <w:txbxContent>
                            <w:p w14:paraId="0E87F956" w14:textId="17EFD433" w:rsidR="002F213C" w:rsidRPr="002F213C" w:rsidRDefault="002F213C" w:rsidP="002F213C">
                              <w:pPr>
                                <w:ind w:left="0"/>
                                <w:rPr>
                                  <w:rFonts w:ascii="Times New Roman" w:hAnsi="Times New Roman" w:cs="Times New Roman"/>
                                  <w:sz w:val="24"/>
                                  <w:szCs w:val="24"/>
                                  <w:lang w:val="es-ES"/>
                                </w:rPr>
                              </w:pPr>
                              <w:moveFromRangeStart w:id="729" w:author="REBECA" w:date="2021-05-26T20:03:00Z" w:name="move72951845"/>
                              <w:moveFrom w:id="730" w:author="REBECA" w:date="2021-05-26T20:03:00Z">
                                <w:r w:rsidRPr="002F213C" w:rsidDel="00F04593">
                                  <w:rPr>
                                    <w:rFonts w:ascii="Times New Roman" w:hAnsi="Times New Roman" w:cs="Times New Roman"/>
                                    <w:sz w:val="24"/>
                                    <w:szCs w:val="24"/>
                                    <w:lang w:val="es-ES"/>
                                  </w:rPr>
                                  <w:t>En este caso tenemos que capitalizar nuestras rentas, para ello tenemos que trasladar al año 4 las rentas que vamos obteniendo mes a mes. El año 0 no obtenemos rentas, el año 1 obtenemos 100 euros que si proyectamos al año 4, el valor final serán de 133,10 euros. El año 2 obtenemos 100 euros de renta, que si proyectamos al año 4, el valor final de nuestra renta será de 121. El año 3 obtendremos otros 100 euros, que proyectados obtendremos 110 euros, para finalmente en el año 4 obtener la última renta de 100 euros. Si sumamos las rentas y sus intereses, finalmente obtenemos 464,1 €</w:t>
                                </w:r>
                              </w:moveFrom>
                              <w:moveFromRangeEnd w:id="7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13306" id="_x0000_s1027" type="#_x0000_t202" style="position:absolute;left:0;text-align:left;margin-left:261.95pt;margin-top:40.55pt;width:294.85pt;height:201.8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" stroked="f">
                  <v:textbox>
                    <w:txbxContent>
                      <w:p w14:paraId="0E87F956" w14:textId="17EFD433" w:rsidR="002F213C" w:rsidRPr="002F213C" w:rsidRDefault="002F213C" w:rsidP="002F213C">
                        <w:pPr>
                          <w:ind w:left="0"/>
                          <w:rPr>
                            <w:rFonts w:ascii="Times New Roman" w:hAnsi="Times New Roman" w:cs="Times New Roman"/>
                            <w:sz w:val="24"/>
                            <w:szCs w:val="24"/>
                            <w:lang w:val="es-ES"/>
                          </w:rPr>
                        </w:pPr>
                        <w:moveFromRangeStart w:id="731" w:author="REBECA" w:date="2021-05-26T20:03:00Z" w:name="move72951845"/>
                        <w:moveFrom w:id="732" w:author="REBECA" w:date="2021-05-26T20:03:00Z">
                          <w:r w:rsidRPr="002F213C" w:rsidDel="00F04593">
                            <w:rPr>
                              <w:rFonts w:ascii="Times New Roman" w:hAnsi="Times New Roman" w:cs="Times New Roman"/>
                              <w:sz w:val="24"/>
                              <w:szCs w:val="24"/>
                              <w:lang w:val="es-ES"/>
                            </w:rPr>
                            <w:t>En este caso tenemos que capitalizar nuestras rentas, para ello tenemos que trasladar al año 4 las rentas que vamos obteniendo mes a mes. El año 0 no obtenemos rentas, el año 1 obtenemos 100 euros que si proyectamos al año 4, el valor final serán de 133,10 euros. El año 2 obtenemos 100 euros de renta, que si proyectamos al año 4, el valor final de nuestra renta será de 121. El año 3 obtendremos otros 100 euros, que proyectados obtendremos 110 euros, para finalmente en el año 4 obtener la última renta de 100 euros. Si sumamos las rentas y sus intereses, finalmente obtenemos 464,1 €</w:t>
                          </w:r>
                        </w:moveFrom>
                        <w:moveFromRangeEnd w:id="731"/>
                      </w:p>
                    </w:txbxContent>
                  </v:textbox>
                  <w10:wrap type="square" anchorx="page"/>
                </v:shape>
              </w:pict>
            </mc:Fallback>
          </mc:AlternateContent>
        </w:r>
      </w:del>
      <w:r w:rsidR="00D011EE">
        <w:rPr>
          <w:rFonts w:ascii="Times New Roman" w:hAnsi="Times New Roman" w:cs="Times New Roman"/>
          <w:sz w:val="24"/>
          <w:szCs w:val="24"/>
          <w:lang w:val="es-ES"/>
        </w:rPr>
        <w:t xml:space="preserve">Veamos un ejemplo. Calcular el valor final de una renta </w:t>
      </w:r>
      <w:proofErr w:type="spellStart"/>
      <w:r w:rsidR="00D011EE">
        <w:rPr>
          <w:rFonts w:ascii="Times New Roman" w:hAnsi="Times New Roman" w:cs="Times New Roman"/>
          <w:sz w:val="24"/>
          <w:szCs w:val="24"/>
          <w:lang w:val="es-ES"/>
        </w:rPr>
        <w:t>pospagable</w:t>
      </w:r>
      <w:proofErr w:type="spellEnd"/>
      <w:r w:rsidR="00D011EE">
        <w:rPr>
          <w:rFonts w:ascii="Times New Roman" w:hAnsi="Times New Roman" w:cs="Times New Roman"/>
          <w:sz w:val="24"/>
          <w:szCs w:val="24"/>
          <w:lang w:val="es-ES"/>
        </w:rPr>
        <w:t xml:space="preserve"> de 4 términos de una cuantía constante de 100 €, valorada al 10%</w:t>
      </w:r>
      <w:customXmlInsRangeStart w:id="733" w:author="REBECA" w:date="2021-05-26T20:03:00Z"/>
      <w:sdt>
        <w:sdtPr>
          <w:rPr>
            <w:rFonts w:ascii="Times New Roman" w:hAnsi="Times New Roman" w:cs="Times New Roman"/>
            <w:sz w:val="24"/>
            <w:szCs w:val="24"/>
            <w:lang w:val="es-ES"/>
          </w:rPr>
          <w:id w:val="1040255997"/>
          <w:citation/>
        </w:sdtPr>
        <w:sdtContent>
          <w:customXmlInsRangeEnd w:id="733"/>
          <w:ins w:id="734" w:author="REBECA" w:date="2021-05-26T20:03:00Z">
            <w:r>
              <w:rPr>
                <w:rFonts w:ascii="Times New Roman" w:hAnsi="Times New Roman" w:cs="Times New Roman"/>
                <w:sz w:val="24"/>
                <w:szCs w:val="24"/>
                <w:lang w:val="es-ES"/>
              </w:rPr>
              <w:fldChar w:fldCharType="begin"/>
            </w:r>
            <w:r>
              <w:rPr>
                <w:rFonts w:ascii="Times New Roman" w:hAnsi="Times New Roman" w:cs="Times New Roman"/>
                <w:sz w:val="24"/>
                <w:szCs w:val="24"/>
                <w:lang w:val="es-ES"/>
              </w:rPr>
              <w:instrText xml:space="preserve"> CITATION Ado21 \l 3082 </w:instrText>
            </w:r>
          </w:ins>
          <w:r>
            <w:rPr>
              <w:rFonts w:ascii="Times New Roman" w:hAnsi="Times New Roman" w:cs="Times New Roman"/>
              <w:sz w:val="24"/>
              <w:szCs w:val="24"/>
              <w:lang w:val="es-ES"/>
            </w:rPr>
            <w:fldChar w:fldCharType="separate"/>
          </w:r>
          <w:r w:rsidR="00ED6C6F">
            <w:rPr>
              <w:rFonts w:ascii="Times New Roman" w:hAnsi="Times New Roman" w:cs="Times New Roman"/>
              <w:noProof/>
              <w:sz w:val="24"/>
              <w:szCs w:val="24"/>
              <w:lang w:val="es-ES"/>
            </w:rPr>
            <w:t xml:space="preserve"> </w:t>
          </w:r>
          <w:r w:rsidR="00ED6C6F" w:rsidRPr="00ED6C6F">
            <w:rPr>
              <w:rFonts w:ascii="Times New Roman" w:hAnsi="Times New Roman" w:cs="Times New Roman"/>
              <w:noProof/>
              <w:sz w:val="24"/>
              <w:szCs w:val="24"/>
              <w:lang w:val="es-ES"/>
            </w:rPr>
            <w:t>(Aparicio, www.masterfinanciero.es s.f.)</w:t>
          </w:r>
          <w:ins w:id="735" w:author="REBECA" w:date="2021-05-26T20:03:00Z">
            <w:r>
              <w:rPr>
                <w:rFonts w:ascii="Times New Roman" w:hAnsi="Times New Roman" w:cs="Times New Roman"/>
                <w:sz w:val="24"/>
                <w:szCs w:val="24"/>
                <w:lang w:val="es-ES"/>
              </w:rPr>
              <w:fldChar w:fldCharType="end"/>
            </w:r>
          </w:ins>
          <w:customXmlInsRangeStart w:id="736" w:author="REBECA" w:date="2021-05-26T20:03:00Z"/>
        </w:sdtContent>
      </w:sdt>
      <w:customXmlInsRangeEnd w:id="736"/>
      <w:ins w:id="737" w:author="REBECA" w:date="2021-05-26T20:04:00Z">
        <w:r>
          <w:rPr>
            <w:rFonts w:ascii="Times New Roman" w:hAnsi="Times New Roman" w:cs="Times New Roman"/>
            <w:sz w:val="24"/>
            <w:szCs w:val="24"/>
            <w:lang w:val="es-ES"/>
          </w:rPr>
          <w:t>:</w:t>
        </w:r>
      </w:ins>
      <w:del w:id="738" w:author="REBECA" w:date="2021-05-26T20:03:00Z">
        <w:r w:rsidR="0072309D" w:rsidDel="00F04593">
          <w:rPr>
            <w:rStyle w:val="Refdenotaalpie"/>
            <w:rFonts w:ascii="Times New Roman" w:hAnsi="Times New Roman" w:cs="Times New Roman"/>
            <w:sz w:val="24"/>
            <w:szCs w:val="24"/>
            <w:lang w:val="es-ES"/>
          </w:rPr>
          <w:footnoteReference w:id="1"/>
        </w:r>
      </w:del>
    </w:p>
    <w:p w14:paraId="083997A8" w14:textId="77777777" w:rsidR="00F04593" w:rsidRDefault="00F04593" w:rsidP="00C37C4F">
      <w:pPr>
        <w:ind w:left="0"/>
        <w:jc w:val="both"/>
        <w:rPr>
          <w:ins w:id="741" w:author="REBECA" w:date="2021-05-26T20:05:00Z"/>
          <w:rFonts w:ascii="Times New Roman" w:hAnsi="Times New Roman" w:cs="Times New Roman"/>
          <w:sz w:val="24"/>
          <w:szCs w:val="24"/>
          <w:lang w:val="es-ES"/>
        </w:rPr>
        <w:pPrChange w:id="742" w:author="REBECA" w:date="2021-05-26T18:06:00Z">
          <w:pPr>
            <w:ind w:left="0"/>
          </w:pPr>
        </w:pPrChange>
      </w:pPr>
    </w:p>
    <w:p w14:paraId="6EE0B2C1" w14:textId="739872B5" w:rsidR="002F213C" w:rsidDel="009A43AA" w:rsidRDefault="009A43AA" w:rsidP="00F04593">
      <w:pPr>
        <w:ind w:left="0"/>
        <w:jc w:val="both"/>
        <w:rPr>
          <w:del w:id="743" w:author="REBECA" w:date="2021-05-26T20:04:00Z"/>
          <w:rFonts w:ascii="Times New Roman" w:hAnsi="Times New Roman" w:cs="Times New Roman"/>
          <w:sz w:val="24"/>
          <w:szCs w:val="24"/>
          <w:lang w:val="es-ES"/>
        </w:rPr>
      </w:pPr>
      <w:ins w:id="744" w:author="REBECA" w:date="2021-05-26T20:12:00Z">
        <w:r>
          <w:rPr>
            <w:noProof/>
          </w:rPr>
          <w:drawing>
            <wp:anchor distT="0" distB="0" distL="114300" distR="114300" simplePos="0" relativeHeight="251716608" behindDoc="0" locked="0" layoutInCell="1" allowOverlap="1" wp14:anchorId="3FC6D179" wp14:editId="4FDAF860">
              <wp:simplePos x="0" y="0"/>
              <wp:positionH relativeFrom="margin">
                <wp:posOffset>2606743</wp:posOffset>
              </wp:positionH>
              <wp:positionV relativeFrom="paragraph">
                <wp:posOffset>7043</wp:posOffset>
              </wp:positionV>
              <wp:extent cx="2738310" cy="2051296"/>
              <wp:effectExtent l="0" t="0" r="5080" b="635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38310" cy="2051296"/>
                      </a:xfrm>
                      <a:prstGeom prst="rect">
                        <a:avLst/>
                      </a:prstGeom>
                    </pic:spPr>
                  </pic:pic>
                </a:graphicData>
              </a:graphic>
              <wp14:sizeRelH relativeFrom="margin">
                <wp14:pctWidth>0</wp14:pctWidth>
              </wp14:sizeRelH>
              <wp14:sizeRelV relativeFrom="margin">
                <wp14:pctHeight>0</wp14:pctHeight>
              </wp14:sizeRelV>
            </wp:anchor>
          </w:drawing>
        </w:r>
      </w:ins>
    </w:p>
    <w:p w14:paraId="79D9227E" w14:textId="24C3C405" w:rsidR="009A43AA" w:rsidRDefault="009A43AA" w:rsidP="00F04593">
      <w:pPr>
        <w:ind w:left="0"/>
        <w:jc w:val="both"/>
        <w:rPr>
          <w:ins w:id="745" w:author="REBECA" w:date="2021-05-26T20:11:00Z"/>
          <w:rFonts w:ascii="Times New Roman" w:hAnsi="Times New Roman" w:cs="Times New Roman"/>
          <w:sz w:val="24"/>
          <w:szCs w:val="24"/>
          <w:lang w:val="es-ES"/>
        </w:rPr>
      </w:pPr>
    </w:p>
    <w:p w14:paraId="08BCF7D4" w14:textId="677D8D62" w:rsidR="009A43AA" w:rsidRDefault="009A43AA" w:rsidP="00F04593">
      <w:pPr>
        <w:ind w:left="0"/>
        <w:jc w:val="both"/>
        <w:rPr>
          <w:ins w:id="746" w:author="REBECA" w:date="2021-05-26T20:11:00Z"/>
          <w:rFonts w:ascii="Times New Roman" w:hAnsi="Times New Roman" w:cs="Times New Roman"/>
          <w:sz w:val="24"/>
          <w:szCs w:val="24"/>
          <w:lang w:val="es-ES"/>
        </w:rPr>
      </w:pPr>
    </w:p>
    <w:p w14:paraId="3E0680F8" w14:textId="1A8E7D44" w:rsidR="009A43AA" w:rsidRDefault="009A43AA" w:rsidP="00F04593">
      <w:pPr>
        <w:ind w:left="0"/>
        <w:jc w:val="both"/>
        <w:rPr>
          <w:ins w:id="747" w:author="REBECA" w:date="2021-05-26T20:11:00Z"/>
          <w:rFonts w:ascii="Times New Roman" w:hAnsi="Times New Roman" w:cs="Times New Roman"/>
          <w:sz w:val="24"/>
          <w:szCs w:val="24"/>
          <w:lang w:val="es-ES"/>
        </w:rPr>
      </w:pPr>
    </w:p>
    <w:p w14:paraId="67686501" w14:textId="2AF7C642" w:rsidR="009A43AA" w:rsidRDefault="009A43AA" w:rsidP="00F04593">
      <w:pPr>
        <w:ind w:left="0"/>
        <w:jc w:val="both"/>
        <w:rPr>
          <w:ins w:id="748" w:author="REBECA" w:date="2021-05-26T20:11:00Z"/>
          <w:rFonts w:ascii="Times New Roman" w:hAnsi="Times New Roman" w:cs="Times New Roman"/>
          <w:sz w:val="24"/>
          <w:szCs w:val="24"/>
          <w:lang w:val="es-ES"/>
        </w:rPr>
      </w:pPr>
    </w:p>
    <w:p w14:paraId="7E7DA538" w14:textId="60B18F98" w:rsidR="009A43AA" w:rsidRDefault="009A43AA" w:rsidP="00F04593">
      <w:pPr>
        <w:ind w:left="0"/>
        <w:jc w:val="both"/>
        <w:rPr>
          <w:ins w:id="749" w:author="REBECA" w:date="2021-05-26T20:12:00Z"/>
          <w:rFonts w:ascii="Times New Roman" w:hAnsi="Times New Roman" w:cs="Times New Roman"/>
          <w:sz w:val="24"/>
          <w:szCs w:val="24"/>
          <w:lang w:val="es-ES"/>
        </w:rPr>
      </w:pPr>
    </w:p>
    <w:p w14:paraId="16DEA764" w14:textId="79192504" w:rsidR="009A43AA" w:rsidRDefault="009A43AA" w:rsidP="00F04593">
      <w:pPr>
        <w:ind w:left="0"/>
        <w:jc w:val="both"/>
        <w:rPr>
          <w:ins w:id="750" w:author="REBECA" w:date="2021-05-26T20:12:00Z"/>
          <w:rFonts w:ascii="Times New Roman" w:hAnsi="Times New Roman" w:cs="Times New Roman"/>
          <w:sz w:val="24"/>
          <w:szCs w:val="24"/>
          <w:lang w:val="es-ES"/>
        </w:rPr>
      </w:pPr>
    </w:p>
    <w:p w14:paraId="54ADF9A5" w14:textId="314F1E10" w:rsidR="009A43AA" w:rsidRDefault="009A43AA" w:rsidP="00F04593">
      <w:pPr>
        <w:ind w:left="0"/>
        <w:jc w:val="both"/>
        <w:rPr>
          <w:ins w:id="751" w:author="REBECA" w:date="2021-05-26T20:12:00Z"/>
          <w:rFonts w:ascii="Times New Roman" w:hAnsi="Times New Roman" w:cs="Times New Roman"/>
          <w:sz w:val="24"/>
          <w:szCs w:val="24"/>
          <w:lang w:val="es-ES"/>
        </w:rPr>
      </w:pPr>
    </w:p>
    <w:p w14:paraId="6EF5986A" w14:textId="02251520" w:rsidR="002F213C" w:rsidDel="00F04593" w:rsidRDefault="002F213C" w:rsidP="00F04593">
      <w:pPr>
        <w:ind w:left="0"/>
        <w:jc w:val="both"/>
        <w:rPr>
          <w:del w:id="752" w:author="REBECA" w:date="2021-05-26T20:04:00Z"/>
          <w:rFonts w:ascii="Times New Roman" w:hAnsi="Times New Roman" w:cs="Times New Roman"/>
          <w:sz w:val="24"/>
          <w:szCs w:val="24"/>
          <w:lang w:val="es-ES"/>
        </w:rPr>
        <w:pPrChange w:id="753" w:author="REBECA" w:date="2021-05-26T20:04:00Z">
          <w:pPr>
            <w:ind w:left="0"/>
          </w:pPr>
        </w:pPrChange>
      </w:pPr>
    </w:p>
    <w:p w14:paraId="16DCA2D4" w14:textId="63A83108" w:rsidR="002F213C" w:rsidDel="00F04593" w:rsidRDefault="002F213C" w:rsidP="00F04593">
      <w:pPr>
        <w:ind w:left="0"/>
        <w:jc w:val="both"/>
        <w:rPr>
          <w:del w:id="754" w:author="REBECA" w:date="2021-05-26T20:04:00Z"/>
          <w:rFonts w:ascii="Times New Roman" w:hAnsi="Times New Roman" w:cs="Times New Roman"/>
          <w:sz w:val="24"/>
          <w:szCs w:val="24"/>
          <w:lang w:val="es-ES"/>
        </w:rPr>
        <w:pPrChange w:id="755" w:author="REBECA" w:date="2021-05-26T20:04:00Z">
          <w:pPr>
            <w:ind w:left="0"/>
          </w:pPr>
        </w:pPrChange>
      </w:pPr>
    </w:p>
    <w:p w14:paraId="4B790017" w14:textId="466DF9E4" w:rsidR="002F213C" w:rsidDel="00F04593" w:rsidRDefault="002F213C" w:rsidP="00F04593">
      <w:pPr>
        <w:ind w:left="0"/>
        <w:jc w:val="both"/>
        <w:rPr>
          <w:del w:id="756" w:author="REBECA" w:date="2021-05-26T20:04:00Z"/>
          <w:rFonts w:ascii="Times New Roman" w:hAnsi="Times New Roman" w:cs="Times New Roman"/>
          <w:sz w:val="24"/>
          <w:szCs w:val="24"/>
          <w:lang w:val="es-ES"/>
        </w:rPr>
        <w:pPrChange w:id="757" w:author="REBECA" w:date="2021-05-26T20:04:00Z">
          <w:pPr>
            <w:ind w:left="0"/>
          </w:pPr>
        </w:pPrChange>
      </w:pPr>
    </w:p>
    <w:p w14:paraId="70016616" w14:textId="04188596" w:rsidR="002F213C" w:rsidDel="00F04593" w:rsidRDefault="002F213C" w:rsidP="00F04593">
      <w:pPr>
        <w:ind w:left="0"/>
        <w:jc w:val="both"/>
        <w:rPr>
          <w:del w:id="758" w:author="REBECA" w:date="2021-05-26T20:04:00Z"/>
          <w:rFonts w:ascii="Times New Roman" w:hAnsi="Times New Roman" w:cs="Times New Roman"/>
          <w:sz w:val="24"/>
          <w:szCs w:val="24"/>
          <w:lang w:val="es-ES"/>
        </w:rPr>
        <w:pPrChange w:id="759" w:author="REBECA" w:date="2021-05-26T20:04:00Z">
          <w:pPr>
            <w:ind w:left="0"/>
          </w:pPr>
        </w:pPrChange>
      </w:pPr>
    </w:p>
    <w:p w14:paraId="6D840F5C" w14:textId="3BC9723B" w:rsidR="002F213C" w:rsidDel="00F04593" w:rsidRDefault="002F213C" w:rsidP="00F04593">
      <w:pPr>
        <w:ind w:left="0"/>
        <w:jc w:val="both"/>
        <w:rPr>
          <w:del w:id="760" w:author="REBECA" w:date="2021-05-26T20:04:00Z"/>
          <w:rFonts w:ascii="Times New Roman" w:hAnsi="Times New Roman" w:cs="Times New Roman"/>
          <w:sz w:val="24"/>
          <w:szCs w:val="24"/>
          <w:lang w:val="es-ES"/>
        </w:rPr>
        <w:pPrChange w:id="761" w:author="REBECA" w:date="2021-05-26T20:04:00Z">
          <w:pPr>
            <w:ind w:left="0"/>
          </w:pPr>
        </w:pPrChange>
      </w:pPr>
    </w:p>
    <w:p w14:paraId="16AFEEEC" w14:textId="3A3017C0" w:rsidR="002F213C" w:rsidDel="00F04593" w:rsidRDefault="002F213C" w:rsidP="00F04593">
      <w:pPr>
        <w:ind w:left="0"/>
        <w:jc w:val="both"/>
        <w:rPr>
          <w:del w:id="762" w:author="REBECA" w:date="2021-05-26T20:04:00Z"/>
          <w:rFonts w:ascii="Times New Roman" w:hAnsi="Times New Roman" w:cs="Times New Roman"/>
          <w:sz w:val="24"/>
          <w:szCs w:val="24"/>
          <w:lang w:val="es-ES"/>
        </w:rPr>
        <w:pPrChange w:id="763" w:author="REBECA" w:date="2021-05-26T20:04:00Z">
          <w:pPr>
            <w:ind w:left="0"/>
          </w:pPr>
        </w:pPrChange>
      </w:pPr>
    </w:p>
    <w:p w14:paraId="63DA696C" w14:textId="620C042E" w:rsidR="002F213C" w:rsidDel="00F04593" w:rsidRDefault="002F213C" w:rsidP="00F04593">
      <w:pPr>
        <w:ind w:left="0"/>
        <w:jc w:val="both"/>
        <w:rPr>
          <w:del w:id="764" w:author="REBECA" w:date="2021-05-26T20:04:00Z"/>
          <w:rFonts w:ascii="Times New Roman" w:hAnsi="Times New Roman" w:cs="Times New Roman"/>
          <w:sz w:val="24"/>
          <w:szCs w:val="24"/>
          <w:lang w:val="es-ES"/>
        </w:rPr>
        <w:pPrChange w:id="765" w:author="REBECA" w:date="2021-05-26T20:04:00Z">
          <w:pPr>
            <w:ind w:left="0"/>
          </w:pPr>
        </w:pPrChange>
      </w:pPr>
    </w:p>
    <w:p w14:paraId="4D75FEC9" w14:textId="77777777" w:rsidR="00D43D08" w:rsidDel="00F04593" w:rsidRDefault="00D43D08" w:rsidP="00F04593">
      <w:pPr>
        <w:ind w:left="0"/>
        <w:jc w:val="both"/>
        <w:rPr>
          <w:del w:id="766" w:author="REBECA" w:date="2021-05-26T20:04:00Z"/>
          <w:rFonts w:ascii="Times New Roman" w:hAnsi="Times New Roman" w:cs="Times New Roman"/>
          <w:sz w:val="24"/>
          <w:szCs w:val="24"/>
          <w:lang w:val="es-ES"/>
        </w:rPr>
        <w:pPrChange w:id="767" w:author="REBECA" w:date="2021-05-26T20:04:00Z">
          <w:pPr>
            <w:ind w:left="0"/>
          </w:pPr>
        </w:pPrChange>
      </w:pPr>
    </w:p>
    <w:p w14:paraId="7346C353" w14:textId="5ED279AF" w:rsidR="00F04593" w:rsidRPr="002F213C" w:rsidDel="009A43AA" w:rsidRDefault="00F04593" w:rsidP="009A43AA">
      <w:pPr>
        <w:ind w:left="0"/>
        <w:jc w:val="both"/>
        <w:rPr>
          <w:del w:id="768" w:author="REBECA" w:date="2021-05-26T20:12:00Z"/>
          <w:moveTo w:id="769" w:author="REBECA" w:date="2021-05-26T20:03:00Z"/>
          <w:rFonts w:ascii="Times New Roman" w:hAnsi="Times New Roman" w:cs="Times New Roman"/>
          <w:sz w:val="24"/>
          <w:szCs w:val="24"/>
          <w:lang w:val="es-ES"/>
        </w:rPr>
        <w:pPrChange w:id="770" w:author="REBECA" w:date="2021-05-26T20:12:00Z">
          <w:pPr>
            <w:ind w:left="0"/>
          </w:pPr>
        </w:pPrChange>
      </w:pPr>
      <w:moveToRangeStart w:id="771" w:author="REBECA" w:date="2021-05-26T20:03:00Z" w:name="move72951845"/>
      <w:moveTo w:id="772" w:author="REBECA" w:date="2021-05-26T20:03:00Z">
        <w:r w:rsidRPr="002F213C">
          <w:rPr>
            <w:rFonts w:ascii="Times New Roman" w:hAnsi="Times New Roman" w:cs="Times New Roman"/>
            <w:sz w:val="24"/>
            <w:szCs w:val="24"/>
            <w:lang w:val="es-ES"/>
          </w:rPr>
          <w:t>En este caso tenemos que capitalizar nuestras rentas, para ello tenemos que trasladar al año 4 las rentas que vamos obteniendo mes a mes. El año 0 no obtenemos rentas, el año 1 obtenemos 100 euros que si proyectamos al año 4, el valor final serán de 133,10 euros. El año 2 obtenemos 100 euros de renta, que si proyectamos al año 4, el valor final de nuestra renta será de 121. El año 3 obtendremos otros 100 euros, que proyectados obtendremos 110 euros, para finalmente en el año 4 obtener la última renta de 100 euros. Si sumamos las rentas y sus intereses, finalmente obtenemos 464,1 €</w:t>
        </w:r>
      </w:moveTo>
    </w:p>
    <w:moveToRangeEnd w:id="771"/>
    <w:p w14:paraId="08CD7F90" w14:textId="6D97422C" w:rsidR="008C4BE2" w:rsidDel="009A43AA" w:rsidRDefault="008C4BE2" w:rsidP="009A43AA">
      <w:pPr>
        <w:ind w:left="0"/>
        <w:jc w:val="both"/>
        <w:rPr>
          <w:del w:id="773" w:author="REBECA" w:date="2021-05-26T20:12:00Z"/>
          <w:rFonts w:ascii="Times New Roman" w:hAnsi="Times New Roman" w:cs="Times New Roman"/>
          <w:sz w:val="24"/>
          <w:szCs w:val="24"/>
          <w:lang w:val="es-ES"/>
        </w:rPr>
        <w:pPrChange w:id="774" w:author="REBECA" w:date="2021-05-26T20:12:00Z">
          <w:pPr>
            <w:ind w:left="0"/>
          </w:pPr>
        </w:pPrChange>
      </w:pPr>
      <w:del w:id="775" w:author="REBECA" w:date="2021-05-26T20:12:00Z">
        <w:r w:rsidDel="009A43AA">
          <w:rPr>
            <w:rFonts w:ascii="Times New Roman" w:hAnsi="Times New Roman" w:cs="Times New Roman"/>
            <w:sz w:val="24"/>
            <w:szCs w:val="24"/>
            <w:lang w:val="es-ES"/>
          </w:rPr>
          <w:delText>Podemos representarlo gráficamente de la siguiente forma:</w:delText>
        </w:r>
      </w:del>
    </w:p>
    <w:p w14:paraId="4685206E" w14:textId="5BA91509" w:rsidR="002F213C" w:rsidRDefault="00CF45B1" w:rsidP="009A43AA">
      <w:pPr>
        <w:ind w:left="0"/>
        <w:jc w:val="both"/>
        <w:rPr>
          <w:rFonts w:ascii="Times New Roman" w:hAnsi="Times New Roman" w:cs="Times New Roman"/>
          <w:sz w:val="24"/>
          <w:szCs w:val="24"/>
          <w:lang w:val="es-ES"/>
        </w:rPr>
        <w:pPrChange w:id="776" w:author="REBECA" w:date="2021-05-26T20:12:00Z">
          <w:pPr>
            <w:ind w:left="0"/>
            <w:jc w:val="center"/>
          </w:pPr>
        </w:pPrChange>
      </w:pPr>
      <w:commentRangeStart w:id="777"/>
      <w:del w:id="778" w:author="REBECA" w:date="2021-05-26T20:11:00Z">
        <w:r w:rsidDel="00F04593">
          <w:rPr>
            <w:noProof/>
          </w:rPr>
          <w:drawing>
            <wp:inline distT="0" distB="0" distL="0" distR="0" wp14:anchorId="4076A4F1" wp14:editId="2F6740CE">
              <wp:extent cx="3183038" cy="2067628"/>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8341" cy="2077568"/>
                      </a:xfrm>
                      <a:prstGeom prst="rect">
                        <a:avLst/>
                      </a:prstGeom>
                    </pic:spPr>
                  </pic:pic>
                </a:graphicData>
              </a:graphic>
            </wp:inline>
          </w:drawing>
        </w:r>
      </w:del>
      <w:commentRangeEnd w:id="777"/>
      <w:del w:id="779" w:author="REBECA" w:date="2021-05-26T20:12:00Z">
        <w:r w:rsidR="00A755F1" w:rsidDel="009A43AA">
          <w:rPr>
            <w:rStyle w:val="Refdecomentario"/>
          </w:rPr>
          <w:commentReference w:id="777"/>
        </w:r>
      </w:del>
    </w:p>
    <w:p w14:paraId="7C963799" w14:textId="034D197E" w:rsidR="008B7679" w:rsidRDefault="008C4BE2" w:rsidP="00C37C4F">
      <w:pPr>
        <w:ind w:left="0"/>
        <w:jc w:val="both"/>
        <w:rPr>
          <w:rFonts w:ascii="Times New Roman" w:hAnsi="Times New Roman" w:cs="Times New Roman"/>
          <w:sz w:val="24"/>
          <w:szCs w:val="24"/>
          <w:lang w:val="es-ES"/>
        </w:rPr>
        <w:pPrChange w:id="780" w:author="REBECA" w:date="2021-05-26T18:06:00Z">
          <w:pPr>
            <w:ind w:left="0"/>
          </w:pPr>
        </w:pPrChange>
      </w:pPr>
      <w:r>
        <w:rPr>
          <w:rFonts w:ascii="Times New Roman" w:hAnsi="Times New Roman" w:cs="Times New Roman"/>
          <w:sz w:val="24"/>
          <w:szCs w:val="24"/>
          <w:lang w:val="es-ES"/>
        </w:rPr>
        <w:t>En caso de querer conocer el valor actual</w:t>
      </w:r>
      <w:r w:rsidR="008B7679">
        <w:rPr>
          <w:rFonts w:ascii="Times New Roman" w:hAnsi="Times New Roman" w:cs="Times New Roman"/>
          <w:sz w:val="24"/>
          <w:szCs w:val="24"/>
          <w:lang w:val="es-ES"/>
        </w:rPr>
        <w:t xml:space="preserve"> de las rentas, debemos actualizar el valor al momento 0</w:t>
      </w:r>
      <w:del w:id="781" w:author="REBECA" w:date="2021-05-26T20:12:00Z">
        <w:r w:rsidR="008B7679" w:rsidDel="009A43AA">
          <w:rPr>
            <w:rFonts w:ascii="Times New Roman" w:hAnsi="Times New Roman" w:cs="Times New Roman"/>
            <w:sz w:val="24"/>
            <w:szCs w:val="24"/>
            <w:lang w:val="es-ES"/>
          </w:rPr>
          <w:delText>, tal como podemos ver en la gráfica, y en el ejercicio:</w:delText>
        </w:r>
      </w:del>
      <w:ins w:id="782" w:author="REBECA" w:date="2021-05-26T20:12:00Z">
        <w:r w:rsidR="009A43AA">
          <w:rPr>
            <w:rFonts w:ascii="Times New Roman" w:hAnsi="Times New Roman" w:cs="Times New Roman"/>
            <w:sz w:val="24"/>
            <w:szCs w:val="24"/>
            <w:lang w:val="es-ES"/>
          </w:rPr>
          <w:t>.</w:t>
        </w:r>
      </w:ins>
    </w:p>
    <w:p w14:paraId="2CC3E5D9" w14:textId="208D4360" w:rsidR="008C4BE2" w:rsidRDefault="009A43AA" w:rsidP="00C37C4F">
      <w:pPr>
        <w:ind w:left="0"/>
        <w:jc w:val="both"/>
        <w:rPr>
          <w:rFonts w:ascii="Times New Roman" w:hAnsi="Times New Roman" w:cs="Times New Roman"/>
          <w:sz w:val="24"/>
          <w:szCs w:val="24"/>
          <w:lang w:val="es-ES"/>
        </w:rPr>
        <w:pPrChange w:id="783" w:author="REBECA" w:date="2021-05-26T18:06:00Z">
          <w:pPr>
            <w:ind w:left="0"/>
          </w:pPr>
        </w:pPrChange>
      </w:pPr>
      <w:r>
        <w:rPr>
          <w:noProof/>
        </w:rPr>
        <w:drawing>
          <wp:anchor distT="0" distB="0" distL="114300" distR="114300" simplePos="0" relativeHeight="251666432" behindDoc="0" locked="0" layoutInCell="1" allowOverlap="1" wp14:anchorId="684E9233" wp14:editId="54A69CC2">
            <wp:simplePos x="0" y="0"/>
            <wp:positionH relativeFrom="margin">
              <wp:posOffset>264571</wp:posOffset>
            </wp:positionH>
            <wp:positionV relativeFrom="paragraph">
              <wp:posOffset>2531</wp:posOffset>
            </wp:positionV>
            <wp:extent cx="1486511" cy="2036192"/>
            <wp:effectExtent l="0" t="0" r="0" b="254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8752" cy="2039262"/>
                    </a:xfrm>
                    <a:prstGeom prst="rect">
                      <a:avLst/>
                    </a:prstGeom>
                  </pic:spPr>
                </pic:pic>
              </a:graphicData>
            </a:graphic>
            <wp14:sizeRelH relativeFrom="margin">
              <wp14:pctWidth>0</wp14:pctWidth>
            </wp14:sizeRelH>
            <wp14:sizeRelV relativeFrom="margin">
              <wp14:pctHeight>0</wp14:pctHeight>
            </wp14:sizeRelV>
          </wp:anchor>
        </w:drawing>
      </w:r>
      <w:r w:rsidR="00F04593">
        <w:rPr>
          <w:noProof/>
        </w:rPr>
        <w:drawing>
          <wp:anchor distT="0" distB="0" distL="114300" distR="114300" simplePos="0" relativeHeight="251667456" behindDoc="0" locked="0" layoutInCell="1" allowOverlap="1" wp14:anchorId="2E481AFB" wp14:editId="63D7F626">
            <wp:simplePos x="0" y="0"/>
            <wp:positionH relativeFrom="margin">
              <wp:posOffset>2552584</wp:posOffset>
            </wp:positionH>
            <wp:positionV relativeFrom="paragraph">
              <wp:posOffset>2350</wp:posOffset>
            </wp:positionV>
            <wp:extent cx="2802445" cy="1882588"/>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02445" cy="1882588"/>
                    </a:xfrm>
                    <a:prstGeom prst="rect">
                      <a:avLst/>
                    </a:prstGeom>
                  </pic:spPr>
                </pic:pic>
              </a:graphicData>
            </a:graphic>
            <wp14:sizeRelH relativeFrom="margin">
              <wp14:pctWidth>0</wp14:pctWidth>
            </wp14:sizeRelH>
            <wp14:sizeRelV relativeFrom="margin">
              <wp14:pctHeight>0</wp14:pctHeight>
            </wp14:sizeRelV>
          </wp:anchor>
        </w:drawing>
      </w:r>
    </w:p>
    <w:p w14:paraId="6DDAB12B" w14:textId="0276490F" w:rsidR="00735486" w:rsidRPr="007A7C2E" w:rsidRDefault="00735486" w:rsidP="00C37C4F">
      <w:pPr>
        <w:ind w:left="0"/>
        <w:jc w:val="both"/>
        <w:rPr>
          <w:rFonts w:ascii="Times New Roman" w:hAnsi="Times New Roman" w:cs="Times New Roman"/>
          <w:sz w:val="24"/>
          <w:szCs w:val="24"/>
          <w:lang w:val="es-ES"/>
        </w:rPr>
        <w:pPrChange w:id="784" w:author="REBECA" w:date="2021-05-26T18:06:00Z">
          <w:pPr>
            <w:ind w:left="0"/>
          </w:pPr>
        </w:pPrChange>
      </w:pPr>
    </w:p>
    <w:p w14:paraId="0BBE016C" w14:textId="43C6DE14" w:rsidR="00470EA9" w:rsidRDefault="00470EA9" w:rsidP="00C37C4F">
      <w:pPr>
        <w:ind w:left="0"/>
        <w:jc w:val="both"/>
        <w:rPr>
          <w:rFonts w:ascii="Times New Roman" w:hAnsi="Times New Roman" w:cs="Times New Roman"/>
          <w:sz w:val="24"/>
          <w:szCs w:val="24"/>
          <w:lang w:val="es-ES"/>
        </w:rPr>
        <w:pPrChange w:id="785" w:author="REBECA" w:date="2021-05-26T18:06:00Z">
          <w:pPr>
            <w:ind w:left="0"/>
          </w:pPr>
        </w:pPrChange>
      </w:pPr>
    </w:p>
    <w:p w14:paraId="5B08FBBD" w14:textId="5D5AF913" w:rsidR="008B7679" w:rsidRDefault="008B7679" w:rsidP="00C37C4F">
      <w:pPr>
        <w:ind w:left="0"/>
        <w:jc w:val="both"/>
        <w:rPr>
          <w:rFonts w:ascii="Times New Roman" w:hAnsi="Times New Roman" w:cs="Times New Roman"/>
          <w:sz w:val="24"/>
          <w:szCs w:val="24"/>
          <w:lang w:val="es-ES"/>
        </w:rPr>
        <w:pPrChange w:id="786" w:author="REBECA" w:date="2021-05-26T18:06:00Z">
          <w:pPr>
            <w:ind w:left="0"/>
          </w:pPr>
        </w:pPrChange>
      </w:pPr>
    </w:p>
    <w:p w14:paraId="7835156F" w14:textId="39200C7F" w:rsidR="008B7679" w:rsidRDefault="008B7679" w:rsidP="00C37C4F">
      <w:pPr>
        <w:ind w:left="0"/>
        <w:jc w:val="both"/>
        <w:rPr>
          <w:rFonts w:ascii="Times New Roman" w:hAnsi="Times New Roman" w:cs="Times New Roman"/>
          <w:sz w:val="24"/>
          <w:szCs w:val="24"/>
          <w:lang w:val="es-ES"/>
        </w:rPr>
        <w:pPrChange w:id="787" w:author="REBECA" w:date="2021-05-26T18:06:00Z">
          <w:pPr>
            <w:ind w:left="0"/>
          </w:pPr>
        </w:pPrChange>
      </w:pPr>
    </w:p>
    <w:p w14:paraId="15E37488" w14:textId="762CB51B" w:rsidR="008B7679" w:rsidRDefault="008B7679" w:rsidP="00C37C4F">
      <w:pPr>
        <w:ind w:left="0"/>
        <w:jc w:val="both"/>
        <w:rPr>
          <w:ins w:id="788" w:author="REBECA" w:date="2021-05-26T20:13:00Z"/>
          <w:rFonts w:ascii="Times New Roman" w:hAnsi="Times New Roman" w:cs="Times New Roman"/>
          <w:sz w:val="24"/>
          <w:szCs w:val="24"/>
          <w:lang w:val="es-ES"/>
        </w:rPr>
      </w:pPr>
    </w:p>
    <w:p w14:paraId="2C2CD1E2" w14:textId="77777777" w:rsidR="009A43AA" w:rsidRDefault="009A43AA" w:rsidP="00C37C4F">
      <w:pPr>
        <w:ind w:left="0"/>
        <w:jc w:val="both"/>
        <w:rPr>
          <w:rFonts w:ascii="Times New Roman" w:hAnsi="Times New Roman" w:cs="Times New Roman"/>
          <w:sz w:val="24"/>
          <w:szCs w:val="24"/>
          <w:lang w:val="es-ES"/>
        </w:rPr>
        <w:pPrChange w:id="789" w:author="REBECA" w:date="2021-05-26T18:06:00Z">
          <w:pPr>
            <w:ind w:left="0"/>
          </w:pPr>
        </w:pPrChange>
      </w:pPr>
    </w:p>
    <w:p w14:paraId="043A73C6" w14:textId="5E34874D" w:rsidR="008B7679" w:rsidRDefault="008B7679" w:rsidP="00C37C4F">
      <w:pPr>
        <w:ind w:left="0"/>
        <w:jc w:val="both"/>
        <w:rPr>
          <w:rFonts w:ascii="Times New Roman" w:hAnsi="Times New Roman" w:cs="Times New Roman"/>
          <w:sz w:val="24"/>
          <w:szCs w:val="24"/>
          <w:lang w:val="es-ES"/>
        </w:rPr>
        <w:pPrChange w:id="790" w:author="REBECA" w:date="2021-05-26T18:06:00Z">
          <w:pPr>
            <w:ind w:left="0"/>
          </w:pPr>
        </w:pPrChange>
      </w:pPr>
      <w:r>
        <w:rPr>
          <w:rFonts w:ascii="Times New Roman" w:hAnsi="Times New Roman" w:cs="Times New Roman"/>
          <w:sz w:val="24"/>
          <w:szCs w:val="24"/>
          <w:lang w:val="es-ES"/>
        </w:rPr>
        <w:lastRenderedPageBreak/>
        <w:t xml:space="preserve">En cualquier caso, </w:t>
      </w:r>
      <w:r w:rsidR="00FD42DB">
        <w:rPr>
          <w:rFonts w:ascii="Times New Roman" w:hAnsi="Times New Roman" w:cs="Times New Roman"/>
          <w:sz w:val="24"/>
          <w:szCs w:val="24"/>
          <w:lang w:val="es-ES"/>
        </w:rPr>
        <w:t xml:space="preserve">podemos usar la librería existente </w:t>
      </w:r>
      <w:proofErr w:type="spellStart"/>
      <w:r w:rsidR="00FD42DB">
        <w:rPr>
          <w:rFonts w:ascii="Times New Roman" w:hAnsi="Times New Roman" w:cs="Times New Roman"/>
          <w:sz w:val="24"/>
          <w:szCs w:val="24"/>
          <w:lang w:val="es-ES"/>
        </w:rPr>
        <w:t>numpy</w:t>
      </w:r>
      <w:proofErr w:type="spellEnd"/>
      <w:r w:rsidR="00FD42DB">
        <w:rPr>
          <w:rFonts w:ascii="Times New Roman" w:hAnsi="Times New Roman" w:cs="Times New Roman"/>
          <w:sz w:val="24"/>
          <w:szCs w:val="24"/>
          <w:lang w:val="es-ES"/>
        </w:rPr>
        <w:t xml:space="preserve"> </w:t>
      </w:r>
      <w:proofErr w:type="spellStart"/>
      <w:r w:rsidR="00FD42DB">
        <w:rPr>
          <w:rFonts w:ascii="Times New Roman" w:hAnsi="Times New Roman" w:cs="Times New Roman"/>
          <w:sz w:val="24"/>
          <w:szCs w:val="24"/>
          <w:lang w:val="es-ES"/>
        </w:rPr>
        <w:t>financial</w:t>
      </w:r>
      <w:proofErr w:type="spellEnd"/>
      <w:r w:rsidR="00FD42DB">
        <w:rPr>
          <w:rFonts w:ascii="Times New Roman" w:hAnsi="Times New Roman" w:cs="Times New Roman"/>
          <w:sz w:val="24"/>
          <w:szCs w:val="24"/>
          <w:lang w:val="es-ES"/>
        </w:rPr>
        <w:t xml:space="preserve"> que contiene las fórmulas financieras de valor actual y valor final, además de las versiones para obtener la tasa o los pagos, tal como podemos ver en el siguiente </w:t>
      </w:r>
      <w:commentRangeStart w:id="791"/>
      <w:r w:rsidR="00FD42DB">
        <w:rPr>
          <w:rFonts w:ascii="Times New Roman" w:hAnsi="Times New Roman" w:cs="Times New Roman"/>
          <w:sz w:val="24"/>
          <w:szCs w:val="24"/>
          <w:lang w:val="es-ES"/>
        </w:rPr>
        <w:t>ejemplo</w:t>
      </w:r>
      <w:commentRangeEnd w:id="791"/>
      <w:r w:rsidR="00A40256">
        <w:rPr>
          <w:rStyle w:val="Refdecomentario"/>
        </w:rPr>
        <w:commentReference w:id="791"/>
      </w:r>
      <w:r w:rsidR="00FD42DB">
        <w:rPr>
          <w:rFonts w:ascii="Times New Roman" w:hAnsi="Times New Roman" w:cs="Times New Roman"/>
          <w:sz w:val="24"/>
          <w:szCs w:val="24"/>
          <w:lang w:val="es-ES"/>
        </w:rPr>
        <w:t>:</w:t>
      </w:r>
    </w:p>
    <w:p w14:paraId="20377D44" w14:textId="2FFF51A3" w:rsidR="00FD42DB" w:rsidRDefault="00FD42DB" w:rsidP="00C37C4F">
      <w:pPr>
        <w:ind w:left="0"/>
        <w:jc w:val="both"/>
        <w:rPr>
          <w:rFonts w:ascii="Times New Roman" w:hAnsi="Times New Roman" w:cs="Times New Roman"/>
          <w:sz w:val="24"/>
          <w:szCs w:val="24"/>
          <w:lang w:val="es-ES"/>
        </w:rPr>
        <w:pPrChange w:id="792" w:author="REBECA" w:date="2021-05-26T18:06:00Z">
          <w:pPr>
            <w:ind w:left="0"/>
          </w:pPr>
        </w:pPrChange>
      </w:pPr>
      <w:r>
        <w:rPr>
          <w:noProof/>
        </w:rPr>
        <w:drawing>
          <wp:inline distT="0" distB="0" distL="0" distR="0" wp14:anchorId="386C7C25" wp14:editId="78DF77AE">
            <wp:extent cx="5400040" cy="125666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256665"/>
                    </a:xfrm>
                    <a:prstGeom prst="rect">
                      <a:avLst/>
                    </a:prstGeom>
                  </pic:spPr>
                </pic:pic>
              </a:graphicData>
            </a:graphic>
          </wp:inline>
        </w:drawing>
      </w:r>
    </w:p>
    <w:p w14:paraId="713F43F2" w14:textId="0D96EEDE" w:rsidR="00680BA8" w:rsidRDefault="00680BA8" w:rsidP="00C37C4F">
      <w:pPr>
        <w:pStyle w:val="Ttulo3"/>
        <w:jc w:val="both"/>
        <w:rPr>
          <w:lang w:val="es-ES"/>
        </w:rPr>
        <w:pPrChange w:id="793" w:author="REBECA" w:date="2021-05-26T18:06:00Z">
          <w:pPr>
            <w:pStyle w:val="Ttulo3"/>
          </w:pPr>
        </w:pPrChange>
      </w:pPr>
      <w:bookmarkStart w:id="794" w:name="_Toc72965722"/>
      <w:r>
        <w:rPr>
          <w:lang w:val="es-ES"/>
        </w:rPr>
        <w:t>DEPÓSITOS DE RENTA FIJA</w:t>
      </w:r>
      <w:bookmarkEnd w:id="794"/>
    </w:p>
    <w:p w14:paraId="725683A0" w14:textId="7E8A20ED" w:rsidR="00680BA8" w:rsidRDefault="00680BA8" w:rsidP="00C37C4F">
      <w:pPr>
        <w:ind w:left="0"/>
        <w:jc w:val="both"/>
        <w:rPr>
          <w:rFonts w:ascii="Times New Roman" w:hAnsi="Times New Roman" w:cs="Times New Roman"/>
          <w:sz w:val="24"/>
          <w:szCs w:val="24"/>
          <w:lang w:val="es-ES"/>
        </w:rPr>
        <w:pPrChange w:id="795" w:author="REBECA" w:date="2021-05-26T18:06:00Z">
          <w:pPr>
            <w:ind w:left="0"/>
          </w:pPr>
        </w:pPrChange>
      </w:pPr>
      <w:r>
        <w:rPr>
          <w:rFonts w:ascii="Times New Roman" w:hAnsi="Times New Roman" w:cs="Times New Roman"/>
          <w:sz w:val="24"/>
          <w:szCs w:val="24"/>
          <w:lang w:val="es-ES"/>
        </w:rPr>
        <w:t>Los depósitos de renta fija son productos financieros</w:t>
      </w:r>
      <w:ins w:id="796" w:author="REBECA" w:date="2021-05-26T20:15:00Z">
        <w:r w:rsidR="009A43AA">
          <w:rPr>
            <w:rFonts w:ascii="Times New Roman" w:hAnsi="Times New Roman" w:cs="Times New Roman"/>
            <w:sz w:val="24"/>
            <w:szCs w:val="24"/>
            <w:lang w:val="es-ES"/>
          </w:rPr>
          <w:t>,</w:t>
        </w:r>
      </w:ins>
      <w:r>
        <w:rPr>
          <w:rFonts w:ascii="Times New Roman" w:hAnsi="Times New Roman" w:cs="Times New Roman"/>
          <w:sz w:val="24"/>
          <w:szCs w:val="24"/>
          <w:lang w:val="es-ES"/>
        </w:rPr>
        <w:t xml:space="preserve"> que consiste</w:t>
      </w:r>
      <w:ins w:id="797" w:author="REBECA" w:date="2021-05-26T20:15:00Z">
        <w:r w:rsidR="009A43AA">
          <w:rPr>
            <w:rFonts w:ascii="Times New Roman" w:hAnsi="Times New Roman" w:cs="Times New Roman"/>
            <w:sz w:val="24"/>
            <w:szCs w:val="24"/>
            <w:lang w:val="es-ES"/>
          </w:rPr>
          <w:t>n</w:t>
        </w:r>
      </w:ins>
      <w:r>
        <w:rPr>
          <w:rFonts w:ascii="Times New Roman" w:hAnsi="Times New Roman" w:cs="Times New Roman"/>
          <w:sz w:val="24"/>
          <w:szCs w:val="24"/>
          <w:lang w:val="es-ES"/>
        </w:rPr>
        <w:t xml:space="preserve"> en la entrega de una determinada cantidad, normalmente a una entidad bancaria, durante un tiempo determinado por </w:t>
      </w:r>
      <w:del w:id="798" w:author="REBECA" w:date="2021-05-26T20:15:00Z">
        <w:r w:rsidDel="009A43AA">
          <w:rPr>
            <w:rFonts w:ascii="Times New Roman" w:hAnsi="Times New Roman" w:cs="Times New Roman"/>
            <w:sz w:val="24"/>
            <w:szCs w:val="24"/>
            <w:lang w:val="es-ES"/>
          </w:rPr>
          <w:delText>que</w:delText>
        </w:r>
      </w:del>
      <w:ins w:id="799" w:author="REBECA" w:date="2021-05-26T20:15:00Z">
        <w:r w:rsidR="009A43AA">
          <w:rPr>
            <w:rFonts w:ascii="Times New Roman" w:hAnsi="Times New Roman" w:cs="Times New Roman"/>
            <w:sz w:val="24"/>
            <w:szCs w:val="24"/>
            <w:lang w:val="es-ES"/>
          </w:rPr>
          <w:t>lo que a cambio</w:t>
        </w:r>
      </w:ins>
      <w:r>
        <w:rPr>
          <w:rFonts w:ascii="Times New Roman" w:hAnsi="Times New Roman" w:cs="Times New Roman"/>
          <w:sz w:val="24"/>
          <w:szCs w:val="24"/>
          <w:lang w:val="es-ES"/>
        </w:rPr>
        <w:t xml:space="preserve"> obtenemos una remuneración. Al finalizar el plazo, recuperamos el capital invertido además de los intereses que se hayan generado.</w:t>
      </w:r>
    </w:p>
    <w:p w14:paraId="76F4BBDA" w14:textId="45102C2D" w:rsidR="00680BA8" w:rsidRDefault="00680BA8" w:rsidP="00C37C4F">
      <w:pPr>
        <w:ind w:left="0"/>
        <w:jc w:val="both"/>
        <w:rPr>
          <w:rFonts w:ascii="Times New Roman" w:hAnsi="Times New Roman" w:cs="Times New Roman"/>
          <w:sz w:val="24"/>
          <w:szCs w:val="24"/>
          <w:lang w:val="es-ES"/>
        </w:rPr>
        <w:pPrChange w:id="800" w:author="REBECA" w:date="2021-05-26T18:06:00Z">
          <w:pPr>
            <w:ind w:left="0"/>
          </w:pPr>
        </w:pPrChange>
      </w:pPr>
      <w:r>
        <w:rPr>
          <w:rFonts w:ascii="Times New Roman" w:hAnsi="Times New Roman" w:cs="Times New Roman"/>
          <w:sz w:val="24"/>
          <w:szCs w:val="24"/>
          <w:lang w:val="es-ES"/>
        </w:rPr>
        <w:t>Podemos encontrar depósitos a largo plazo o a corto, pero en cualquier caso son productos carentes de riesgo, y no hay que confundir en ningún caso con fondos de renta fija, los cuales si tienen cierto riesgo.</w:t>
      </w:r>
      <w:r w:rsidR="00BF726A">
        <w:rPr>
          <w:rFonts w:ascii="Times New Roman" w:hAnsi="Times New Roman" w:cs="Times New Roman"/>
          <w:sz w:val="24"/>
          <w:szCs w:val="24"/>
          <w:lang w:val="es-ES"/>
        </w:rPr>
        <w:t xml:space="preserve"> El cálculo de dichos intereses se realiza mediante capitalización compuesta.</w:t>
      </w:r>
    </w:p>
    <w:p w14:paraId="187B8581" w14:textId="6E4E6E37" w:rsidR="00BF726A" w:rsidRDefault="00BF726A" w:rsidP="00C37C4F">
      <w:pPr>
        <w:ind w:left="0"/>
        <w:jc w:val="both"/>
        <w:rPr>
          <w:rFonts w:ascii="Times New Roman" w:hAnsi="Times New Roman" w:cs="Times New Roman"/>
          <w:sz w:val="24"/>
          <w:szCs w:val="24"/>
          <w:lang w:val="es-ES"/>
        </w:rPr>
        <w:pPrChange w:id="801" w:author="REBECA" w:date="2021-05-26T18:06:00Z">
          <w:pPr>
            <w:ind w:left="0"/>
          </w:pPr>
        </w:pPrChange>
      </w:pPr>
      <w:r>
        <w:rPr>
          <w:rFonts w:ascii="Times New Roman" w:hAnsi="Times New Roman" w:cs="Times New Roman"/>
          <w:sz w:val="24"/>
          <w:szCs w:val="24"/>
          <w:lang w:val="es-ES"/>
        </w:rPr>
        <w:t>Aunque actualmente, debido al momento económico en el que nos encontramos, no hay una abundancia de este tipo de productos, hubo un tiempo en el que era habitual recibir publicidad de diversas entidades bancarias que ofrecían tipos de interés más que aceptables por periodos no muy elevados. Era tal la cantidad de oferta que era bastante costoso decidirse por uno u otro producto o entidad</w:t>
      </w:r>
      <w:ins w:id="802" w:author="REBECA" w:date="2021-05-26T20:16:00Z">
        <w:r w:rsidR="009A43AA">
          <w:rPr>
            <w:rFonts w:ascii="Times New Roman" w:hAnsi="Times New Roman" w:cs="Times New Roman"/>
            <w:sz w:val="24"/>
            <w:szCs w:val="24"/>
            <w:lang w:val="es-ES"/>
          </w:rPr>
          <w:t>, así que disponer de una herramienta que nos permita un rápido análisis puede ser una ventaja a la hora de tomar una decisión.</w:t>
        </w:r>
      </w:ins>
      <w:del w:id="803" w:author="REBECA" w:date="2021-05-26T20:16:00Z">
        <w:r w:rsidDel="009A43AA">
          <w:rPr>
            <w:rFonts w:ascii="Times New Roman" w:hAnsi="Times New Roman" w:cs="Times New Roman"/>
            <w:sz w:val="24"/>
            <w:szCs w:val="24"/>
            <w:lang w:val="es-ES"/>
          </w:rPr>
          <w:delText>.</w:delText>
        </w:r>
      </w:del>
    </w:p>
    <w:p w14:paraId="0220B850" w14:textId="3413220C" w:rsidR="00BF726A" w:rsidDel="009A43AA" w:rsidRDefault="00BF726A" w:rsidP="00C37C4F">
      <w:pPr>
        <w:ind w:left="0"/>
        <w:jc w:val="both"/>
        <w:rPr>
          <w:del w:id="804" w:author="REBECA" w:date="2021-05-26T20:17:00Z"/>
          <w:rFonts w:ascii="Times New Roman" w:hAnsi="Times New Roman" w:cs="Times New Roman"/>
          <w:sz w:val="24"/>
          <w:szCs w:val="24"/>
          <w:lang w:val="es-ES"/>
        </w:rPr>
        <w:pPrChange w:id="805" w:author="REBECA" w:date="2021-05-26T18:06:00Z">
          <w:pPr>
            <w:ind w:left="0"/>
          </w:pPr>
        </w:pPrChange>
      </w:pPr>
      <w:r>
        <w:rPr>
          <w:rFonts w:ascii="Times New Roman" w:hAnsi="Times New Roman" w:cs="Times New Roman"/>
          <w:sz w:val="24"/>
          <w:szCs w:val="24"/>
          <w:lang w:val="es-ES"/>
        </w:rPr>
        <w:t xml:space="preserve">Una de las ventajas que nos puede ofrecer Python es la rapidez a la hora de realizar cálculos, </w:t>
      </w:r>
      <w:ins w:id="806" w:author="REBECA" w:date="2021-05-26T20:16:00Z">
        <w:r w:rsidR="009A43AA">
          <w:rPr>
            <w:rFonts w:ascii="Times New Roman" w:hAnsi="Times New Roman" w:cs="Times New Roman"/>
            <w:sz w:val="24"/>
            <w:szCs w:val="24"/>
            <w:lang w:val="es-ES"/>
          </w:rPr>
          <w:t xml:space="preserve">y nos permite </w:t>
        </w:r>
      </w:ins>
      <w:del w:id="807" w:author="REBECA" w:date="2021-05-26T20:16:00Z">
        <w:r w:rsidDel="009A43AA">
          <w:rPr>
            <w:rFonts w:ascii="Times New Roman" w:hAnsi="Times New Roman" w:cs="Times New Roman"/>
            <w:sz w:val="24"/>
            <w:szCs w:val="24"/>
            <w:lang w:val="es-ES"/>
          </w:rPr>
          <w:delText>y si construimos una</w:delText>
        </w:r>
      </w:del>
      <w:ins w:id="808" w:author="REBECA" w:date="2021-05-26T20:16:00Z">
        <w:r w:rsidR="009A43AA">
          <w:rPr>
            <w:rFonts w:ascii="Times New Roman" w:hAnsi="Times New Roman" w:cs="Times New Roman"/>
            <w:sz w:val="24"/>
            <w:szCs w:val="24"/>
            <w:lang w:val="es-ES"/>
          </w:rPr>
          <w:t>construir</w:t>
        </w:r>
      </w:ins>
      <w:r>
        <w:rPr>
          <w:rFonts w:ascii="Times New Roman" w:hAnsi="Times New Roman" w:cs="Times New Roman"/>
          <w:sz w:val="24"/>
          <w:szCs w:val="24"/>
          <w:lang w:val="es-ES"/>
        </w:rPr>
        <w:t xml:space="preserve"> </w:t>
      </w:r>
      <w:del w:id="809" w:author="REBECA" w:date="2021-05-26T20:16:00Z">
        <w:r w:rsidDel="009A43AA">
          <w:rPr>
            <w:rFonts w:ascii="Times New Roman" w:hAnsi="Times New Roman" w:cs="Times New Roman"/>
            <w:sz w:val="24"/>
            <w:szCs w:val="24"/>
            <w:lang w:val="es-ES"/>
          </w:rPr>
          <w:delText xml:space="preserve">función </w:delText>
        </w:r>
      </w:del>
      <w:ins w:id="810" w:author="REBECA" w:date="2021-05-26T20:16:00Z">
        <w:r w:rsidR="009A43AA">
          <w:rPr>
            <w:rFonts w:ascii="Times New Roman" w:hAnsi="Times New Roman" w:cs="Times New Roman"/>
            <w:sz w:val="24"/>
            <w:szCs w:val="24"/>
            <w:lang w:val="es-ES"/>
          </w:rPr>
          <w:t>funciones</w:t>
        </w:r>
        <w:r w:rsidR="009A43AA">
          <w:rPr>
            <w:rFonts w:ascii="Times New Roman" w:hAnsi="Times New Roman" w:cs="Times New Roman"/>
            <w:sz w:val="24"/>
            <w:szCs w:val="24"/>
            <w:lang w:val="es-ES"/>
          </w:rPr>
          <w:t xml:space="preserve"> </w:t>
        </w:r>
      </w:ins>
      <w:r>
        <w:rPr>
          <w:rFonts w:ascii="Times New Roman" w:hAnsi="Times New Roman" w:cs="Times New Roman"/>
          <w:sz w:val="24"/>
          <w:szCs w:val="24"/>
          <w:lang w:val="es-ES"/>
        </w:rPr>
        <w:t>que nos permit</w:t>
      </w:r>
      <w:ins w:id="811" w:author="REBECA" w:date="2021-05-26T20:17:00Z">
        <w:r w:rsidR="009A43AA">
          <w:rPr>
            <w:rFonts w:ascii="Times New Roman" w:hAnsi="Times New Roman" w:cs="Times New Roman"/>
            <w:sz w:val="24"/>
            <w:szCs w:val="24"/>
            <w:lang w:val="es-ES"/>
          </w:rPr>
          <w:t>en</w:t>
        </w:r>
      </w:ins>
      <w:del w:id="812" w:author="REBECA" w:date="2021-05-26T20:16:00Z">
        <w:r w:rsidDel="009A43AA">
          <w:rPr>
            <w:rFonts w:ascii="Times New Roman" w:hAnsi="Times New Roman" w:cs="Times New Roman"/>
            <w:sz w:val="24"/>
            <w:szCs w:val="24"/>
            <w:lang w:val="es-ES"/>
          </w:rPr>
          <w:delText>a</w:delText>
        </w:r>
      </w:del>
      <w:r>
        <w:rPr>
          <w:rFonts w:ascii="Times New Roman" w:hAnsi="Times New Roman" w:cs="Times New Roman"/>
          <w:sz w:val="24"/>
          <w:szCs w:val="24"/>
          <w:lang w:val="es-ES"/>
        </w:rPr>
        <w:t xml:space="preserve"> comparar diversos productos, en pocos segundos podremos conocer que opción se ajusta más a nuestras necesidades.</w:t>
      </w:r>
    </w:p>
    <w:p w14:paraId="286828C9" w14:textId="77777777" w:rsidR="009A43AA" w:rsidRDefault="009A43AA" w:rsidP="00C37C4F">
      <w:pPr>
        <w:ind w:left="0"/>
        <w:jc w:val="both"/>
        <w:rPr>
          <w:ins w:id="813" w:author="REBECA" w:date="2021-05-26T20:17:00Z"/>
          <w:rFonts w:ascii="Times New Roman" w:hAnsi="Times New Roman" w:cs="Times New Roman"/>
          <w:sz w:val="24"/>
          <w:szCs w:val="24"/>
          <w:lang w:val="es-ES"/>
        </w:rPr>
      </w:pPr>
      <w:ins w:id="814" w:author="REBECA" w:date="2021-05-26T20:17:00Z">
        <w:r>
          <w:rPr>
            <w:rFonts w:ascii="Times New Roman" w:hAnsi="Times New Roman" w:cs="Times New Roman"/>
            <w:sz w:val="24"/>
            <w:szCs w:val="24"/>
            <w:lang w:val="es-ES"/>
          </w:rPr>
          <w:t xml:space="preserve"> </w:t>
        </w:r>
      </w:ins>
    </w:p>
    <w:p w14:paraId="6B396E7E" w14:textId="3EF15F24" w:rsidR="00BF726A" w:rsidDel="009A43AA" w:rsidRDefault="00BF726A" w:rsidP="00C37C4F">
      <w:pPr>
        <w:ind w:left="0"/>
        <w:jc w:val="both"/>
        <w:rPr>
          <w:del w:id="815" w:author="REBECA" w:date="2021-05-26T20:17:00Z"/>
          <w:rFonts w:ascii="Times New Roman" w:hAnsi="Times New Roman" w:cs="Times New Roman"/>
          <w:sz w:val="24"/>
          <w:szCs w:val="24"/>
          <w:lang w:val="es-ES"/>
        </w:rPr>
        <w:pPrChange w:id="816" w:author="REBECA" w:date="2021-05-26T18:06:00Z">
          <w:pPr>
            <w:ind w:left="0"/>
          </w:pPr>
        </w:pPrChange>
      </w:pPr>
      <w:r>
        <w:rPr>
          <w:rFonts w:ascii="Times New Roman" w:hAnsi="Times New Roman" w:cs="Times New Roman"/>
          <w:sz w:val="24"/>
          <w:szCs w:val="24"/>
          <w:lang w:val="es-ES"/>
        </w:rPr>
        <w:t>Python como hemos dicho anteriormente, es un</w:t>
      </w:r>
      <w:del w:id="817" w:author="REBECA" w:date="2021-05-26T20:17:00Z">
        <w:r w:rsidDel="009A43AA">
          <w:rPr>
            <w:rFonts w:ascii="Times New Roman" w:hAnsi="Times New Roman" w:cs="Times New Roman"/>
            <w:sz w:val="24"/>
            <w:szCs w:val="24"/>
            <w:lang w:val="es-ES"/>
          </w:rPr>
          <w:delText>a</w:delText>
        </w:r>
      </w:del>
      <w:r>
        <w:rPr>
          <w:rFonts w:ascii="Times New Roman" w:hAnsi="Times New Roman" w:cs="Times New Roman"/>
          <w:sz w:val="24"/>
          <w:szCs w:val="24"/>
          <w:lang w:val="es-ES"/>
        </w:rPr>
        <w:t xml:space="preserve"> programa</w:t>
      </w:r>
      <w:del w:id="818" w:author="REBECA" w:date="2021-05-26T18:13:00Z">
        <w:r w:rsidDel="00C37C4F">
          <w:rPr>
            <w:rFonts w:ascii="Times New Roman" w:hAnsi="Times New Roman" w:cs="Times New Roman"/>
            <w:sz w:val="24"/>
            <w:szCs w:val="24"/>
            <w:lang w:val="es-ES"/>
          </w:rPr>
          <w:delText>ción</w:delText>
        </w:r>
      </w:del>
      <w:r>
        <w:rPr>
          <w:rFonts w:ascii="Times New Roman" w:hAnsi="Times New Roman" w:cs="Times New Roman"/>
          <w:sz w:val="24"/>
          <w:szCs w:val="24"/>
          <w:lang w:val="es-ES"/>
        </w:rPr>
        <w:t xml:space="preserve"> orientada a objetos, y dispone de la opción de crear clases, que consiste en empaquetar datos y funciones de manera conjunta. Cada clase crea un nuevo tipo de objeto, al que se le pueden crear instancias. Cada una de estas instancias pueden tener a su vez atributos, y métodos que modifiquen su estado. </w:t>
      </w:r>
    </w:p>
    <w:p w14:paraId="42A05746" w14:textId="6BCC33DB" w:rsidR="00BF726A" w:rsidRDefault="00794AD3" w:rsidP="00C37C4F">
      <w:pPr>
        <w:ind w:left="0"/>
        <w:jc w:val="both"/>
        <w:rPr>
          <w:rFonts w:ascii="Times New Roman" w:hAnsi="Times New Roman" w:cs="Times New Roman"/>
          <w:sz w:val="24"/>
          <w:szCs w:val="24"/>
          <w:lang w:val="es-ES"/>
        </w:rPr>
        <w:pPrChange w:id="819" w:author="REBECA" w:date="2021-05-26T18:06:00Z">
          <w:pPr>
            <w:ind w:left="0"/>
          </w:pPr>
        </w:pPrChange>
      </w:pPr>
      <w:r>
        <w:rPr>
          <w:rFonts w:ascii="Times New Roman" w:hAnsi="Times New Roman" w:cs="Times New Roman"/>
          <w:sz w:val="24"/>
          <w:szCs w:val="24"/>
          <w:lang w:val="es-ES"/>
        </w:rPr>
        <w:t>Vamos a intentar a explicarlo de una forma más sencilla. Cuando creamos una clase estamos definiendo una plantilla a partir de la cual pod</w:t>
      </w:r>
      <w:del w:id="820" w:author="REBECA" w:date="2021-05-26T20:17:00Z">
        <w:r w:rsidDel="009A43AA">
          <w:rPr>
            <w:rFonts w:ascii="Times New Roman" w:hAnsi="Times New Roman" w:cs="Times New Roman"/>
            <w:sz w:val="24"/>
            <w:szCs w:val="24"/>
            <w:lang w:val="es-ES"/>
          </w:rPr>
          <w:delText>r</w:delText>
        </w:r>
      </w:del>
      <w:r>
        <w:rPr>
          <w:rFonts w:ascii="Times New Roman" w:hAnsi="Times New Roman" w:cs="Times New Roman"/>
          <w:sz w:val="24"/>
          <w:szCs w:val="24"/>
          <w:lang w:val="es-ES"/>
        </w:rPr>
        <w:t xml:space="preserve">emos crear diferentes objetos, </w:t>
      </w:r>
      <w:del w:id="821" w:author="REBECA" w:date="2021-05-26T20:18:00Z">
        <w:r w:rsidDel="009A43AA">
          <w:rPr>
            <w:rFonts w:ascii="Times New Roman" w:hAnsi="Times New Roman" w:cs="Times New Roman"/>
            <w:sz w:val="24"/>
            <w:szCs w:val="24"/>
            <w:lang w:val="es-ES"/>
          </w:rPr>
          <w:delText>un ejemplo de la vida común</w:delText>
        </w:r>
      </w:del>
      <w:ins w:id="822" w:author="REBECA" w:date="2021-05-26T20:18:00Z">
        <w:r w:rsidR="009A43AA">
          <w:rPr>
            <w:rFonts w:ascii="Times New Roman" w:hAnsi="Times New Roman" w:cs="Times New Roman"/>
            <w:sz w:val="24"/>
            <w:szCs w:val="24"/>
            <w:lang w:val="es-ES"/>
          </w:rPr>
          <w:t>llevándolo a la vida cotidiana</w:t>
        </w:r>
      </w:ins>
      <w:r>
        <w:rPr>
          <w:rFonts w:ascii="Times New Roman" w:hAnsi="Times New Roman" w:cs="Times New Roman"/>
          <w:sz w:val="24"/>
          <w:szCs w:val="24"/>
          <w:lang w:val="es-ES"/>
        </w:rPr>
        <w:t xml:space="preserve">, los vehículos </w:t>
      </w:r>
      <w:del w:id="823" w:author="REBECA" w:date="2021-05-26T20:18:00Z">
        <w:r w:rsidDel="009A43AA">
          <w:rPr>
            <w:rFonts w:ascii="Times New Roman" w:hAnsi="Times New Roman" w:cs="Times New Roman"/>
            <w:sz w:val="24"/>
            <w:szCs w:val="24"/>
            <w:lang w:val="es-ES"/>
          </w:rPr>
          <w:delText xml:space="preserve">en general </w:delText>
        </w:r>
      </w:del>
      <w:r>
        <w:rPr>
          <w:rFonts w:ascii="Times New Roman" w:hAnsi="Times New Roman" w:cs="Times New Roman"/>
          <w:sz w:val="24"/>
          <w:szCs w:val="24"/>
          <w:lang w:val="es-ES"/>
        </w:rPr>
        <w:t xml:space="preserve">serían nuestra clase en Python, y los coches, motos o camiones serían los objetos. </w:t>
      </w:r>
    </w:p>
    <w:p w14:paraId="55C072CA" w14:textId="125EB401" w:rsidR="00794AD3" w:rsidDel="009A43AA" w:rsidRDefault="00794AD3" w:rsidP="00C37C4F">
      <w:pPr>
        <w:ind w:left="0"/>
        <w:jc w:val="both"/>
        <w:rPr>
          <w:del w:id="824" w:author="REBECA" w:date="2021-05-26T20:19:00Z"/>
          <w:rFonts w:ascii="Times New Roman" w:hAnsi="Times New Roman" w:cs="Times New Roman"/>
          <w:sz w:val="24"/>
          <w:szCs w:val="24"/>
          <w:lang w:val="es-ES"/>
        </w:rPr>
        <w:pPrChange w:id="825" w:author="REBECA" w:date="2021-05-26T18:06:00Z">
          <w:pPr>
            <w:ind w:left="0"/>
          </w:pPr>
        </w:pPrChange>
      </w:pPr>
      <w:del w:id="826" w:author="REBECA" w:date="2021-05-26T20:19:00Z">
        <w:r w:rsidDel="009A43AA">
          <w:rPr>
            <w:rFonts w:ascii="Times New Roman" w:hAnsi="Times New Roman" w:cs="Times New Roman"/>
            <w:sz w:val="24"/>
            <w:szCs w:val="24"/>
            <w:lang w:val="es-ES"/>
          </w:rPr>
          <w:delText>Al hablar de</w:delText>
        </w:r>
      </w:del>
      <w:ins w:id="827" w:author="REBECA" w:date="2021-05-26T20:19:00Z">
        <w:r w:rsidR="009A43AA">
          <w:rPr>
            <w:rFonts w:ascii="Times New Roman" w:hAnsi="Times New Roman" w:cs="Times New Roman"/>
            <w:sz w:val="24"/>
            <w:szCs w:val="24"/>
            <w:lang w:val="es-ES"/>
          </w:rPr>
          <w:t>Los</w:t>
        </w:r>
      </w:ins>
      <w:r>
        <w:rPr>
          <w:rFonts w:ascii="Times New Roman" w:hAnsi="Times New Roman" w:cs="Times New Roman"/>
          <w:sz w:val="24"/>
          <w:szCs w:val="24"/>
          <w:lang w:val="es-ES"/>
        </w:rPr>
        <w:t xml:space="preserve"> objetos en programación</w:t>
      </w:r>
      <w:ins w:id="828" w:author="REBECA" w:date="2021-05-26T20:19:00Z">
        <w:r w:rsidR="009A43AA">
          <w:rPr>
            <w:rFonts w:ascii="Times New Roman" w:hAnsi="Times New Roman" w:cs="Times New Roman"/>
            <w:sz w:val="24"/>
            <w:szCs w:val="24"/>
            <w:lang w:val="es-ES"/>
          </w:rPr>
          <w:t xml:space="preserve">, </w:t>
        </w:r>
      </w:ins>
      <w:del w:id="829" w:author="REBECA" w:date="2021-05-26T20:19:00Z">
        <w:r w:rsidDel="009A43AA">
          <w:rPr>
            <w:rFonts w:ascii="Times New Roman" w:hAnsi="Times New Roman" w:cs="Times New Roman"/>
            <w:sz w:val="24"/>
            <w:szCs w:val="24"/>
            <w:lang w:val="es-ES"/>
          </w:rPr>
          <w:delText xml:space="preserve"> debemos entenderlas como</w:delText>
        </w:r>
      </w:del>
      <w:ins w:id="830" w:author="REBECA" w:date="2021-05-26T20:19:00Z">
        <w:r w:rsidR="009A43AA">
          <w:rPr>
            <w:rFonts w:ascii="Times New Roman" w:hAnsi="Times New Roman" w:cs="Times New Roman"/>
            <w:sz w:val="24"/>
            <w:szCs w:val="24"/>
            <w:lang w:val="es-ES"/>
          </w:rPr>
          <w:t>son</w:t>
        </w:r>
      </w:ins>
      <w:r>
        <w:rPr>
          <w:rFonts w:ascii="Times New Roman" w:hAnsi="Times New Roman" w:cs="Times New Roman"/>
          <w:sz w:val="24"/>
          <w:szCs w:val="24"/>
          <w:lang w:val="es-ES"/>
        </w:rPr>
        <w:t xml:space="preserve"> entidades que pueden tener un comportamiento, un estado, pueden contener información y pueden incluso realizar tareas. En nuestro ejemplo </w:t>
      </w:r>
      <w:r>
        <w:rPr>
          <w:rFonts w:ascii="Times New Roman" w:hAnsi="Times New Roman" w:cs="Times New Roman"/>
          <w:sz w:val="24"/>
          <w:szCs w:val="24"/>
          <w:lang w:val="es-ES"/>
        </w:rPr>
        <w:lastRenderedPageBreak/>
        <w:t>anterior, podemos definir coche como un objeto, este puede tener comportamientos, como “arrancar” o “detenerse”, puede tener estados como “en marcha” o “parado”, puede contener información como “4 puertas” o “5 puertas” y finalmente puede realizar tareas tales como “comprobación del motor automática”</w:t>
      </w:r>
      <w:r w:rsidR="00A40256">
        <w:rPr>
          <w:rFonts w:ascii="Times New Roman" w:hAnsi="Times New Roman" w:cs="Times New Roman"/>
          <w:sz w:val="24"/>
          <w:szCs w:val="24"/>
          <w:lang w:val="es-ES"/>
        </w:rPr>
        <w:t xml:space="preserve">. </w:t>
      </w:r>
      <w:moveFromRangeStart w:id="831" w:author="REBECA" w:date="2021-05-26T20:19:00Z" w:name="move72952808"/>
      <w:moveFrom w:id="832" w:author="REBECA" w:date="2021-05-26T20:19:00Z">
        <w:r w:rsidR="00A40256" w:rsidDel="009A43AA">
          <w:rPr>
            <w:rFonts w:ascii="Times New Roman" w:hAnsi="Times New Roman" w:cs="Times New Roman"/>
            <w:sz w:val="24"/>
            <w:szCs w:val="24"/>
            <w:lang w:val="es-ES"/>
          </w:rPr>
          <w:t xml:space="preserve">Esto no implica que todos los objetos tengan que estar definidos en una clase. </w:t>
        </w:r>
      </w:moveFrom>
      <w:moveFromRangeEnd w:id="831"/>
    </w:p>
    <w:p w14:paraId="6BBA0D04" w14:textId="562C3406" w:rsidR="00A40256" w:rsidRDefault="00A40256" w:rsidP="00C37C4F">
      <w:pPr>
        <w:ind w:left="0"/>
        <w:jc w:val="both"/>
        <w:rPr>
          <w:rFonts w:ascii="Times New Roman" w:hAnsi="Times New Roman" w:cs="Times New Roman"/>
          <w:sz w:val="24"/>
          <w:szCs w:val="24"/>
          <w:lang w:val="es-ES"/>
        </w:rPr>
        <w:pPrChange w:id="833" w:author="REBECA" w:date="2021-05-26T18:06:00Z">
          <w:pPr>
            <w:ind w:left="0"/>
          </w:pPr>
        </w:pPrChange>
      </w:pPr>
      <w:r>
        <w:rPr>
          <w:rFonts w:ascii="Times New Roman" w:hAnsi="Times New Roman" w:cs="Times New Roman"/>
          <w:sz w:val="24"/>
          <w:szCs w:val="24"/>
          <w:lang w:val="es-ES"/>
        </w:rPr>
        <w:t xml:space="preserve">Los objetos tienen atributos, que podríamos definir como características. Y también tienen métodos, que podríamos definir como las acciones o tareas que el objeto puede realizar. </w:t>
      </w:r>
      <w:moveToRangeStart w:id="834" w:author="REBECA" w:date="2021-05-26T20:19:00Z" w:name="move72952808"/>
      <w:moveTo w:id="835" w:author="REBECA" w:date="2021-05-26T20:19:00Z">
        <w:r w:rsidR="009A43AA">
          <w:rPr>
            <w:rFonts w:ascii="Times New Roman" w:hAnsi="Times New Roman" w:cs="Times New Roman"/>
            <w:sz w:val="24"/>
            <w:szCs w:val="24"/>
            <w:lang w:val="es-ES"/>
          </w:rPr>
          <w:t xml:space="preserve">Esto no implica que todos los objetos tengan que estar definidos en una clase. </w:t>
        </w:r>
      </w:moveTo>
      <w:moveToRangeEnd w:id="834"/>
      <w:r>
        <w:rPr>
          <w:rFonts w:ascii="Times New Roman" w:hAnsi="Times New Roman" w:cs="Times New Roman"/>
          <w:sz w:val="24"/>
          <w:szCs w:val="24"/>
          <w:lang w:val="es-ES"/>
        </w:rPr>
        <w:t>Con el siguiente gráfico</w:t>
      </w:r>
      <w:del w:id="836" w:author="REBECA" w:date="2021-05-26T20:00:00Z">
        <w:r w:rsidDel="00593C90">
          <w:rPr>
            <w:rStyle w:val="Refdenotaalpie"/>
            <w:rFonts w:ascii="Times New Roman" w:hAnsi="Times New Roman" w:cs="Times New Roman"/>
            <w:sz w:val="24"/>
            <w:szCs w:val="24"/>
            <w:lang w:val="es-ES"/>
          </w:rPr>
          <w:footnoteReference w:id="2"/>
        </w:r>
      </w:del>
      <w:r>
        <w:rPr>
          <w:rFonts w:ascii="Times New Roman" w:hAnsi="Times New Roman" w:cs="Times New Roman"/>
          <w:sz w:val="24"/>
          <w:szCs w:val="24"/>
          <w:lang w:val="es-ES"/>
        </w:rPr>
        <w:t xml:space="preserve"> creo que podemos comprender mucho mejor los conceptos </w:t>
      </w:r>
      <w:commentRangeStart w:id="843"/>
      <w:commentRangeStart w:id="844"/>
      <w:r>
        <w:rPr>
          <w:rFonts w:ascii="Times New Roman" w:hAnsi="Times New Roman" w:cs="Times New Roman"/>
          <w:sz w:val="24"/>
          <w:szCs w:val="24"/>
          <w:lang w:val="es-ES"/>
        </w:rPr>
        <w:t>explicados</w:t>
      </w:r>
      <w:commentRangeEnd w:id="843"/>
      <w:r>
        <w:rPr>
          <w:rStyle w:val="Refdecomentario"/>
        </w:rPr>
        <w:commentReference w:id="843"/>
      </w:r>
      <w:commentRangeEnd w:id="844"/>
      <w:r>
        <w:rPr>
          <w:rStyle w:val="Refdecomentario"/>
        </w:rPr>
        <w:commentReference w:id="844"/>
      </w:r>
      <w:r>
        <w:rPr>
          <w:rFonts w:ascii="Times New Roman" w:hAnsi="Times New Roman" w:cs="Times New Roman"/>
          <w:sz w:val="24"/>
          <w:szCs w:val="24"/>
          <w:lang w:val="es-ES"/>
        </w:rPr>
        <w:t>:</w:t>
      </w:r>
    </w:p>
    <w:p w14:paraId="57EB826C" w14:textId="77777777" w:rsidR="00A40256" w:rsidRDefault="009A7B1C" w:rsidP="00C37C4F">
      <w:pPr>
        <w:ind w:left="0"/>
        <w:jc w:val="center"/>
        <w:rPr>
          <w:ins w:id="845" w:author="REBECA" w:date="2021-05-26T18:13:00Z"/>
          <w:rFonts w:ascii="Times New Roman" w:hAnsi="Times New Roman" w:cs="Times New Roman"/>
          <w:sz w:val="24"/>
          <w:szCs w:val="24"/>
          <w:lang w:val="es-ES"/>
        </w:rPr>
      </w:pPr>
      <w:ins w:id="846" w:author="REBECA" w:date="2021-05-26T18:13:00Z">
        <w:r w:rsidRPr="009A7B1C">
          <w:rPr>
            <w:rFonts w:ascii="Times New Roman" w:hAnsi="Times New Roman" w:cs="Times New Roman"/>
            <w:noProof/>
            <w:sz w:val="24"/>
            <w:szCs w:val="24"/>
            <w:lang w:val="es-ES"/>
          </w:rPr>
          <mc:AlternateContent>
            <mc:Choice Requires="wps">
              <w:drawing>
                <wp:anchor distT="45720" distB="45720" distL="114300" distR="114300" simplePos="0" relativeHeight="251709440" behindDoc="0" locked="0" layoutInCell="1" allowOverlap="1" wp14:anchorId="088F03B1" wp14:editId="6434922D">
                  <wp:simplePos x="0" y="0"/>
                  <wp:positionH relativeFrom="margin">
                    <wp:align>center</wp:align>
                  </wp:positionH>
                  <wp:positionV relativeFrom="paragraph">
                    <wp:posOffset>2974340</wp:posOffset>
                  </wp:positionV>
                  <wp:extent cx="4044950" cy="215900"/>
                  <wp:effectExtent l="0" t="0" r="0" b="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4950" cy="215900"/>
                          </a:xfrm>
                          <a:prstGeom prst="rect">
                            <a:avLst/>
                          </a:prstGeom>
                          <a:solidFill>
                            <a:srgbClr val="FFFFFF"/>
                          </a:solidFill>
                          <a:ln w="9525">
                            <a:noFill/>
                            <a:miter lim="800000"/>
                            <a:headEnd/>
                            <a:tailEnd/>
                          </a:ln>
                        </wps:spPr>
                        <wps:txbx>
                          <w:txbxContent>
                            <w:p w14:paraId="14797FEF" w14:textId="04716BDC" w:rsidR="009A7B1C" w:rsidRPr="009A7B1C" w:rsidRDefault="009A7B1C" w:rsidP="009A7B1C">
                              <w:pPr>
                                <w:ind w:left="0"/>
                                <w:jc w:val="center"/>
                                <w:rPr>
                                  <w:sz w:val="14"/>
                                  <w:szCs w:val="14"/>
                                  <w:lang w:val="es-ES"/>
                                  <w:rPrChange w:id="847" w:author="REBECA" w:date="2021-05-26T18:15:00Z">
                                    <w:rPr/>
                                  </w:rPrChange>
                                </w:rPr>
                                <w:pPrChange w:id="848" w:author="REBECA" w:date="2021-05-26T18:15:00Z">
                                  <w:pPr/>
                                </w:pPrChange>
                              </w:pPr>
                              <w:ins w:id="849" w:author="REBECA" w:date="2021-05-26T18:14:00Z">
                                <w:r w:rsidRPr="009A7B1C">
                                  <w:rPr>
                                    <w:sz w:val="14"/>
                                    <w:szCs w:val="14"/>
                                    <w:lang w:val="es-ES"/>
                                    <w:rPrChange w:id="850" w:author="REBECA" w:date="2021-05-26T18:15:00Z">
                                      <w:rPr>
                                        <w:lang w:val="es-ES"/>
                                      </w:rPr>
                                    </w:rPrChange>
                                  </w:rPr>
                                  <w:t>FUENTE:</w:t>
                                </w:r>
                                <w:r w:rsidRPr="009A7B1C">
                                  <w:rPr>
                                    <w:sz w:val="14"/>
                                    <w:szCs w:val="14"/>
                                    <w:lang w:val="es-ES"/>
                                    <w:rPrChange w:id="851" w:author="REBECA" w:date="2021-05-26T18:15:00Z">
                                      <w:rPr>
                                        <w:lang w:val="es-ES"/>
                                      </w:rPr>
                                    </w:rPrChange>
                                  </w:rPr>
                                  <w:t xml:space="preserve"> web https://pythones.net/clases-y-metodos-python-oop/ </w:t>
                                </w:r>
                              </w:ins>
                              <w:customXmlInsRangeStart w:id="852" w:author="REBECA" w:date="2021-05-26T18:14:00Z"/>
                              <w:sdt>
                                <w:sdtPr>
                                  <w:rPr>
                                    <w:sz w:val="14"/>
                                    <w:szCs w:val="14"/>
                                    <w:lang w:val="es-ES"/>
                                    <w:rPrChange w:id="853" w:author="REBECA" w:date="2021-05-26T18:15:00Z">
                                      <w:rPr>
                                        <w:lang w:val="es-ES"/>
                                      </w:rPr>
                                    </w:rPrChange>
                                  </w:rPr>
                                  <w:id w:val="1543400047"/>
                                  <w:citation/>
                                </w:sdtPr>
                                <w:sdtContent>
                                  <w:customXmlInsRangeEnd w:id="852"/>
                                  <w:ins w:id="854" w:author="REBECA" w:date="2021-05-26T18:14:00Z">
                                    <w:r w:rsidRPr="009A7B1C">
                                      <w:rPr>
                                        <w:sz w:val="14"/>
                                        <w:szCs w:val="14"/>
                                        <w:lang w:val="es-ES"/>
                                        <w:rPrChange w:id="855" w:author="REBECA" w:date="2021-05-26T18:15:00Z">
                                          <w:rPr>
                                            <w:lang w:val="es-ES"/>
                                          </w:rPr>
                                        </w:rPrChange>
                                      </w:rPr>
                                      <w:fldChar w:fldCharType="begin"/>
                                    </w:r>
                                    <w:r w:rsidRPr="009A7B1C">
                                      <w:rPr>
                                        <w:sz w:val="14"/>
                                        <w:szCs w:val="14"/>
                                        <w:lang w:val="es-ES"/>
                                        <w:rPrChange w:id="856" w:author="REBECA" w:date="2021-05-26T18:15:00Z">
                                          <w:rPr>
                                            <w:lang w:val="es-ES"/>
                                          </w:rPr>
                                        </w:rPrChange>
                                      </w:rPr>
                                      <w:instrText xml:space="preserve"> CITATION Mar \l 3082 </w:instrText>
                                    </w:r>
                                    <w:r w:rsidRPr="009A7B1C">
                                      <w:rPr>
                                        <w:sz w:val="14"/>
                                        <w:szCs w:val="14"/>
                                        <w:lang w:val="es-ES"/>
                                        <w:rPrChange w:id="857" w:author="REBECA" w:date="2021-05-26T18:15:00Z">
                                          <w:rPr>
                                            <w:lang w:val="es-ES"/>
                                          </w:rPr>
                                        </w:rPrChange>
                                      </w:rPr>
                                      <w:fldChar w:fldCharType="separate"/>
                                    </w:r>
                                  </w:ins>
                                  <w:r w:rsidR="00ED6C6F" w:rsidRPr="00ED6C6F">
                                    <w:rPr>
                                      <w:noProof/>
                                      <w:sz w:val="14"/>
                                      <w:szCs w:val="14"/>
                                      <w:lang w:val="es-ES"/>
                                    </w:rPr>
                                    <w:t>(Laca s.f.)</w:t>
                                  </w:r>
                                  <w:ins w:id="858" w:author="REBECA" w:date="2021-05-26T18:14:00Z">
                                    <w:r w:rsidRPr="009A7B1C">
                                      <w:rPr>
                                        <w:sz w:val="14"/>
                                        <w:szCs w:val="14"/>
                                        <w:lang w:val="es-ES"/>
                                        <w:rPrChange w:id="859" w:author="REBECA" w:date="2021-05-26T18:15:00Z">
                                          <w:rPr>
                                            <w:lang w:val="es-ES"/>
                                          </w:rPr>
                                        </w:rPrChange>
                                      </w:rPr>
                                      <w:fldChar w:fldCharType="end"/>
                                    </w:r>
                                  </w:ins>
                                  <w:customXmlInsRangeStart w:id="860" w:author="REBECA" w:date="2021-05-26T18:14:00Z"/>
                                </w:sdtContent>
                              </w:sdt>
                              <w:customXmlInsRangeEnd w:id="86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F03B1" id="_x0000_s1028" type="#_x0000_t202" style="position:absolute;left:0;text-align:left;margin-left:0;margin-top:234.2pt;width:318.5pt;height:17pt;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" stroked="f">
                  <v:textbox>
                    <w:txbxContent>
                      <w:p w14:paraId="14797FEF" w14:textId="04716BDC" w:rsidR="009A7B1C" w:rsidRPr="009A7B1C" w:rsidRDefault="009A7B1C" w:rsidP="009A7B1C">
                        <w:pPr>
                          <w:ind w:left="0"/>
                          <w:jc w:val="center"/>
                          <w:rPr>
                            <w:sz w:val="14"/>
                            <w:szCs w:val="14"/>
                            <w:lang w:val="es-ES"/>
                            <w:rPrChange w:id="861" w:author="REBECA" w:date="2021-05-26T18:15:00Z">
                              <w:rPr/>
                            </w:rPrChange>
                          </w:rPr>
                          <w:pPrChange w:id="862" w:author="REBECA" w:date="2021-05-26T18:15:00Z">
                            <w:pPr/>
                          </w:pPrChange>
                        </w:pPr>
                        <w:ins w:id="863" w:author="REBECA" w:date="2021-05-26T18:14:00Z">
                          <w:r w:rsidRPr="009A7B1C">
                            <w:rPr>
                              <w:sz w:val="14"/>
                              <w:szCs w:val="14"/>
                              <w:lang w:val="es-ES"/>
                              <w:rPrChange w:id="864" w:author="REBECA" w:date="2021-05-26T18:15:00Z">
                                <w:rPr>
                                  <w:lang w:val="es-ES"/>
                                </w:rPr>
                              </w:rPrChange>
                            </w:rPr>
                            <w:t>FUENTE:</w:t>
                          </w:r>
                          <w:r w:rsidRPr="009A7B1C">
                            <w:rPr>
                              <w:sz w:val="14"/>
                              <w:szCs w:val="14"/>
                              <w:lang w:val="es-ES"/>
                              <w:rPrChange w:id="865" w:author="REBECA" w:date="2021-05-26T18:15:00Z">
                                <w:rPr>
                                  <w:lang w:val="es-ES"/>
                                </w:rPr>
                              </w:rPrChange>
                            </w:rPr>
                            <w:t xml:space="preserve"> web https://pythones.net/clases-y-metodos-python-oop/ </w:t>
                          </w:r>
                        </w:ins>
                        <w:customXmlInsRangeStart w:id="866" w:author="REBECA" w:date="2021-05-26T18:14:00Z"/>
                        <w:sdt>
                          <w:sdtPr>
                            <w:rPr>
                              <w:sz w:val="14"/>
                              <w:szCs w:val="14"/>
                              <w:lang w:val="es-ES"/>
                              <w:rPrChange w:id="867" w:author="REBECA" w:date="2021-05-26T18:15:00Z">
                                <w:rPr>
                                  <w:lang w:val="es-ES"/>
                                </w:rPr>
                              </w:rPrChange>
                            </w:rPr>
                            <w:id w:val="1543400047"/>
                            <w:citation/>
                          </w:sdtPr>
                          <w:sdtContent>
                            <w:customXmlInsRangeEnd w:id="866"/>
                            <w:ins w:id="868" w:author="REBECA" w:date="2021-05-26T18:14:00Z">
                              <w:r w:rsidRPr="009A7B1C">
                                <w:rPr>
                                  <w:sz w:val="14"/>
                                  <w:szCs w:val="14"/>
                                  <w:lang w:val="es-ES"/>
                                  <w:rPrChange w:id="869" w:author="REBECA" w:date="2021-05-26T18:15:00Z">
                                    <w:rPr>
                                      <w:lang w:val="es-ES"/>
                                    </w:rPr>
                                  </w:rPrChange>
                                </w:rPr>
                                <w:fldChar w:fldCharType="begin"/>
                              </w:r>
                              <w:r w:rsidRPr="009A7B1C">
                                <w:rPr>
                                  <w:sz w:val="14"/>
                                  <w:szCs w:val="14"/>
                                  <w:lang w:val="es-ES"/>
                                  <w:rPrChange w:id="870" w:author="REBECA" w:date="2021-05-26T18:15:00Z">
                                    <w:rPr>
                                      <w:lang w:val="es-ES"/>
                                    </w:rPr>
                                  </w:rPrChange>
                                </w:rPr>
                                <w:instrText xml:space="preserve"> CITATION Mar \l 3082 </w:instrText>
                              </w:r>
                              <w:r w:rsidRPr="009A7B1C">
                                <w:rPr>
                                  <w:sz w:val="14"/>
                                  <w:szCs w:val="14"/>
                                  <w:lang w:val="es-ES"/>
                                  <w:rPrChange w:id="871" w:author="REBECA" w:date="2021-05-26T18:15:00Z">
                                    <w:rPr>
                                      <w:lang w:val="es-ES"/>
                                    </w:rPr>
                                  </w:rPrChange>
                                </w:rPr>
                                <w:fldChar w:fldCharType="separate"/>
                              </w:r>
                            </w:ins>
                            <w:r w:rsidR="00ED6C6F" w:rsidRPr="00ED6C6F">
                              <w:rPr>
                                <w:noProof/>
                                <w:sz w:val="14"/>
                                <w:szCs w:val="14"/>
                                <w:lang w:val="es-ES"/>
                              </w:rPr>
                              <w:t>(Laca s.f.)</w:t>
                            </w:r>
                            <w:ins w:id="872" w:author="REBECA" w:date="2021-05-26T18:14:00Z">
                              <w:r w:rsidRPr="009A7B1C">
                                <w:rPr>
                                  <w:sz w:val="14"/>
                                  <w:szCs w:val="14"/>
                                  <w:lang w:val="es-ES"/>
                                  <w:rPrChange w:id="873" w:author="REBECA" w:date="2021-05-26T18:15:00Z">
                                    <w:rPr>
                                      <w:lang w:val="es-ES"/>
                                    </w:rPr>
                                  </w:rPrChange>
                                </w:rPr>
                                <w:fldChar w:fldCharType="end"/>
                              </w:r>
                            </w:ins>
                            <w:customXmlInsRangeStart w:id="874" w:author="REBECA" w:date="2021-05-26T18:14:00Z"/>
                          </w:sdtContent>
                        </w:sdt>
                        <w:customXmlInsRangeEnd w:id="874"/>
                      </w:p>
                    </w:txbxContent>
                  </v:textbox>
                  <w10:wrap anchorx="margin"/>
                </v:shape>
              </w:pict>
            </mc:Fallback>
          </mc:AlternateContent>
        </w:r>
      </w:ins>
      <w:r w:rsidR="00A40256">
        <w:rPr>
          <w:noProof/>
        </w:rPr>
        <w:drawing>
          <wp:inline distT="0" distB="0" distL="0" distR="0" wp14:anchorId="2E25F1FE" wp14:editId="7499B35C">
            <wp:extent cx="2352470" cy="292260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2470" cy="2922607"/>
                    </a:xfrm>
                    <a:prstGeom prst="rect">
                      <a:avLst/>
                    </a:prstGeom>
                  </pic:spPr>
                </pic:pic>
              </a:graphicData>
            </a:graphic>
          </wp:inline>
        </w:drawing>
      </w:r>
    </w:p>
    <w:p w14:paraId="5F95F7CA" w14:textId="7C090F7B" w:rsidR="00C37C4F" w:rsidRPr="00680BA8" w:rsidRDefault="00C37C4F" w:rsidP="00C37C4F">
      <w:pPr>
        <w:ind w:left="0"/>
        <w:jc w:val="center"/>
        <w:rPr>
          <w:rFonts w:ascii="Times New Roman" w:hAnsi="Times New Roman" w:cs="Times New Roman"/>
          <w:sz w:val="24"/>
          <w:szCs w:val="24"/>
          <w:lang w:val="es-ES"/>
        </w:rPr>
      </w:pPr>
    </w:p>
    <w:p w14:paraId="1E9C2AAB" w14:textId="4591A1F2" w:rsidR="00680BA8" w:rsidRDefault="00D43D08" w:rsidP="00C37C4F">
      <w:pPr>
        <w:ind w:left="0"/>
        <w:jc w:val="both"/>
        <w:rPr>
          <w:rFonts w:ascii="Times New Roman" w:hAnsi="Times New Roman" w:cs="Times New Roman"/>
          <w:sz w:val="24"/>
          <w:szCs w:val="24"/>
          <w:lang w:val="es-ES"/>
        </w:rPr>
        <w:pPrChange w:id="875" w:author="REBECA" w:date="2021-05-26T18:06:00Z">
          <w:pPr>
            <w:ind w:left="0"/>
          </w:pPr>
        </w:pPrChange>
      </w:pPr>
      <w:r>
        <w:rPr>
          <w:rFonts w:ascii="Times New Roman" w:hAnsi="Times New Roman" w:cs="Times New Roman"/>
          <w:sz w:val="24"/>
          <w:szCs w:val="24"/>
          <w:lang w:val="es-ES"/>
        </w:rPr>
        <w:t>A</w:t>
      </w:r>
      <w:r w:rsidR="00A40256">
        <w:rPr>
          <w:rFonts w:ascii="Times New Roman" w:hAnsi="Times New Roman" w:cs="Times New Roman"/>
          <w:sz w:val="24"/>
          <w:szCs w:val="24"/>
          <w:lang w:val="es-ES"/>
        </w:rPr>
        <w:t>provechando esta característica que nos ofrece Python, nosotros vamos a crear una clase denominada “Dep</w:t>
      </w:r>
      <w:r w:rsidR="00245154">
        <w:rPr>
          <w:rFonts w:ascii="Times New Roman" w:hAnsi="Times New Roman" w:cs="Times New Roman"/>
          <w:sz w:val="24"/>
          <w:szCs w:val="24"/>
          <w:lang w:val="es-ES"/>
        </w:rPr>
        <w:t>ósitos”, que nos permitirá realizar una serie de análisis y comparaciones entre distintos depósitos para evaluar el que mejor se ajusta a nuestras necesidades.</w:t>
      </w:r>
    </w:p>
    <w:p w14:paraId="400A37EC" w14:textId="049C4EE2" w:rsidR="00245154" w:rsidDel="009A43AA" w:rsidRDefault="00245154" w:rsidP="00C37C4F">
      <w:pPr>
        <w:ind w:left="0"/>
        <w:jc w:val="both"/>
        <w:rPr>
          <w:del w:id="876" w:author="REBECA" w:date="2021-05-26T19:55:00Z"/>
          <w:rFonts w:ascii="Times New Roman" w:hAnsi="Times New Roman" w:cs="Times New Roman"/>
          <w:sz w:val="24"/>
          <w:szCs w:val="24"/>
          <w:lang w:val="es-ES"/>
        </w:rPr>
      </w:pPr>
      <w:r>
        <w:rPr>
          <w:rFonts w:ascii="Times New Roman" w:hAnsi="Times New Roman" w:cs="Times New Roman"/>
          <w:sz w:val="24"/>
          <w:szCs w:val="24"/>
          <w:lang w:val="es-ES"/>
        </w:rPr>
        <w:t>Comenzamos definiendo una serie de funciones</w:t>
      </w:r>
      <w:r w:rsidR="00F37053">
        <w:rPr>
          <w:rFonts w:ascii="Times New Roman" w:hAnsi="Times New Roman" w:cs="Times New Roman"/>
          <w:sz w:val="24"/>
          <w:szCs w:val="24"/>
          <w:lang w:val="es-ES"/>
        </w:rPr>
        <w:t xml:space="preserve"> que nos ayudarán posteriormente a crear nuestros métodos, es decir las acciones que podrán realizar nuestros depósitos, de una forma más sencilla.</w:t>
      </w:r>
    </w:p>
    <w:p w14:paraId="7B8AFA28" w14:textId="77777777" w:rsidR="009A43AA" w:rsidRDefault="009A43AA" w:rsidP="00C37C4F">
      <w:pPr>
        <w:ind w:left="0"/>
        <w:jc w:val="both"/>
        <w:rPr>
          <w:ins w:id="877" w:author="REBECA" w:date="2021-05-26T20:21:00Z"/>
          <w:rFonts w:ascii="Times New Roman" w:hAnsi="Times New Roman" w:cs="Times New Roman"/>
          <w:sz w:val="24"/>
          <w:szCs w:val="24"/>
          <w:lang w:val="es-ES"/>
        </w:rPr>
        <w:pPrChange w:id="878" w:author="REBECA" w:date="2021-05-26T18:06:00Z">
          <w:pPr>
            <w:ind w:left="0"/>
          </w:pPr>
        </w:pPrChange>
      </w:pPr>
    </w:p>
    <w:p w14:paraId="7AF9301D" w14:textId="6C2386D3" w:rsidR="00F37053" w:rsidRDefault="00F37053" w:rsidP="00C37C4F">
      <w:pPr>
        <w:ind w:left="0"/>
        <w:jc w:val="both"/>
        <w:rPr>
          <w:rFonts w:ascii="Times New Roman" w:hAnsi="Times New Roman" w:cs="Times New Roman"/>
          <w:sz w:val="24"/>
          <w:szCs w:val="24"/>
          <w:lang w:val="es-ES"/>
        </w:rPr>
        <w:pPrChange w:id="879" w:author="REBECA" w:date="2021-05-26T18:06:00Z">
          <w:pPr>
            <w:ind w:left="0"/>
          </w:pPr>
        </w:pPrChange>
      </w:pPr>
      <w:r>
        <w:rPr>
          <w:noProof/>
        </w:rPr>
        <w:drawing>
          <wp:inline distT="0" distB="0" distL="0" distR="0" wp14:anchorId="5AF20553" wp14:editId="60099EF2">
            <wp:extent cx="5400040" cy="193802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38020"/>
                    </a:xfrm>
                    <a:prstGeom prst="rect">
                      <a:avLst/>
                    </a:prstGeom>
                  </pic:spPr>
                </pic:pic>
              </a:graphicData>
            </a:graphic>
          </wp:inline>
        </w:drawing>
      </w:r>
    </w:p>
    <w:p w14:paraId="29F82F7C" w14:textId="6769F41E" w:rsidR="00F37053" w:rsidRDefault="00F37053" w:rsidP="00C37C4F">
      <w:pPr>
        <w:ind w:left="0"/>
        <w:jc w:val="both"/>
        <w:rPr>
          <w:rFonts w:ascii="Times New Roman" w:hAnsi="Times New Roman" w:cs="Times New Roman"/>
          <w:sz w:val="24"/>
          <w:szCs w:val="24"/>
          <w:lang w:val="es-ES"/>
        </w:rPr>
        <w:pPrChange w:id="880" w:author="REBECA" w:date="2021-05-26T18:06:00Z">
          <w:pPr>
            <w:ind w:left="0"/>
          </w:pPr>
        </w:pPrChange>
      </w:pPr>
      <w:r>
        <w:rPr>
          <w:rFonts w:ascii="Times New Roman" w:hAnsi="Times New Roman" w:cs="Times New Roman"/>
          <w:sz w:val="24"/>
          <w:szCs w:val="24"/>
          <w:lang w:val="es-ES"/>
        </w:rPr>
        <w:lastRenderedPageBreak/>
        <w:t xml:space="preserve">Aquí podemos comprobar que hemos definido una función para conocer el valor final de mi inversión, que estará compuesta por el capital que se ha invertido más </w:t>
      </w:r>
      <w:proofErr w:type="spellStart"/>
      <w:r>
        <w:rPr>
          <w:rFonts w:ascii="Times New Roman" w:hAnsi="Times New Roman" w:cs="Times New Roman"/>
          <w:sz w:val="24"/>
          <w:szCs w:val="24"/>
          <w:lang w:val="es-ES"/>
        </w:rPr>
        <w:t>lo</w:t>
      </w:r>
      <w:proofErr w:type="spellEnd"/>
      <w:r>
        <w:rPr>
          <w:rFonts w:ascii="Times New Roman" w:hAnsi="Times New Roman" w:cs="Times New Roman"/>
          <w:sz w:val="24"/>
          <w:szCs w:val="24"/>
          <w:lang w:val="es-ES"/>
        </w:rPr>
        <w:t xml:space="preserve"> intereses que se hayan generado. La hemos denominado “VF”, y requiere de atributos como </w:t>
      </w:r>
      <w:proofErr w:type="spellStart"/>
      <w:r>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nper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pmt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pv</w:t>
      </w:r>
      <w:proofErr w:type="spellEnd"/>
      <w:r>
        <w:rPr>
          <w:rFonts w:ascii="Times New Roman" w:hAnsi="Times New Roman" w:cs="Times New Roman"/>
          <w:sz w:val="24"/>
          <w:szCs w:val="24"/>
          <w:lang w:val="es-ES"/>
        </w:rPr>
        <w:t xml:space="preserve"> o </w:t>
      </w:r>
      <w:proofErr w:type="spellStart"/>
      <w:r>
        <w:rPr>
          <w:rFonts w:ascii="Times New Roman" w:hAnsi="Times New Roman" w:cs="Times New Roman"/>
          <w:sz w:val="24"/>
          <w:szCs w:val="24"/>
          <w:lang w:val="es-ES"/>
        </w:rPr>
        <w:t>when</w:t>
      </w:r>
      <w:proofErr w:type="spellEnd"/>
      <w:r>
        <w:rPr>
          <w:rFonts w:ascii="Times New Roman" w:hAnsi="Times New Roman" w:cs="Times New Roman"/>
          <w:sz w:val="24"/>
          <w:szCs w:val="24"/>
          <w:lang w:val="es-ES"/>
        </w:rPr>
        <w:t xml:space="preserve"> </w:t>
      </w:r>
      <w:r w:rsidR="004944A3">
        <w:rPr>
          <w:rFonts w:ascii="Times New Roman" w:hAnsi="Times New Roman" w:cs="Times New Roman"/>
          <w:sz w:val="24"/>
          <w:szCs w:val="24"/>
          <w:lang w:val="es-ES"/>
        </w:rPr>
        <w:t>(tipo</w:t>
      </w:r>
      <w:r>
        <w:rPr>
          <w:rFonts w:ascii="Times New Roman" w:hAnsi="Times New Roman" w:cs="Times New Roman"/>
          <w:sz w:val="24"/>
          <w:szCs w:val="24"/>
          <w:lang w:val="es-ES"/>
        </w:rPr>
        <w:t xml:space="preserve"> de interés o tasa, número de periodos, importe de los pagos por periodos, </w:t>
      </w:r>
      <w:r w:rsidR="004944A3">
        <w:rPr>
          <w:rFonts w:ascii="Times New Roman" w:hAnsi="Times New Roman" w:cs="Times New Roman"/>
          <w:sz w:val="24"/>
          <w:szCs w:val="24"/>
          <w:lang w:val="es-ES"/>
        </w:rPr>
        <w:t>capital inicial y momento de devengo de intereses, bien al inicio del periodo o bien al final).</w:t>
      </w:r>
    </w:p>
    <w:p w14:paraId="3046A88A" w14:textId="45D75E21" w:rsidR="004944A3" w:rsidRDefault="00F37053" w:rsidP="00C37C4F">
      <w:pPr>
        <w:ind w:left="0"/>
        <w:jc w:val="both"/>
        <w:rPr>
          <w:rFonts w:ascii="Times New Roman" w:hAnsi="Times New Roman" w:cs="Times New Roman"/>
          <w:sz w:val="24"/>
          <w:szCs w:val="24"/>
          <w:lang w:val="es-ES"/>
        </w:rPr>
        <w:pPrChange w:id="881" w:author="REBECA" w:date="2021-05-26T18:06:00Z">
          <w:pPr>
            <w:ind w:left="0"/>
          </w:pPr>
        </w:pPrChange>
      </w:pPr>
      <w:r>
        <w:rPr>
          <w:rFonts w:ascii="Times New Roman" w:hAnsi="Times New Roman" w:cs="Times New Roman"/>
          <w:sz w:val="24"/>
          <w:szCs w:val="24"/>
          <w:lang w:val="es-ES"/>
        </w:rPr>
        <w:t xml:space="preserve">La segunda función que hemos creado es para determinar el tipo de interés aplicado al depósito. La hemos denominado “RATE”, y requiere los atributos </w:t>
      </w:r>
      <w:proofErr w:type="spellStart"/>
      <w:r>
        <w:rPr>
          <w:rFonts w:ascii="Times New Roman" w:hAnsi="Times New Roman" w:cs="Times New Roman"/>
          <w:sz w:val="24"/>
          <w:szCs w:val="24"/>
          <w:lang w:val="es-ES"/>
        </w:rPr>
        <w:t>nper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pmt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pv</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fv</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when</w:t>
      </w:r>
      <w:proofErr w:type="spellEnd"/>
      <w:r w:rsidR="004944A3">
        <w:rPr>
          <w:rFonts w:ascii="Times New Roman" w:hAnsi="Times New Roman" w:cs="Times New Roman"/>
          <w:sz w:val="24"/>
          <w:szCs w:val="24"/>
          <w:lang w:val="es-ES"/>
        </w:rPr>
        <w:t xml:space="preserve"> (número de periodos, importe de los pagos, capital inicial, capital final y momento de devengo de intereses).</w:t>
      </w:r>
    </w:p>
    <w:p w14:paraId="7242FEF0" w14:textId="30C2681E" w:rsidR="004944A3" w:rsidRDefault="004944A3" w:rsidP="00C37C4F">
      <w:pPr>
        <w:ind w:left="0"/>
        <w:jc w:val="both"/>
        <w:rPr>
          <w:rFonts w:ascii="Times New Roman" w:hAnsi="Times New Roman" w:cs="Times New Roman"/>
          <w:sz w:val="24"/>
          <w:szCs w:val="24"/>
          <w:lang w:val="es-ES"/>
        </w:rPr>
        <w:pPrChange w:id="882" w:author="REBECA" w:date="2021-05-26T18:06:00Z">
          <w:pPr>
            <w:ind w:left="0"/>
          </w:pPr>
        </w:pPrChange>
      </w:pPr>
      <w:r>
        <w:rPr>
          <w:rFonts w:ascii="Times New Roman" w:hAnsi="Times New Roman" w:cs="Times New Roman"/>
          <w:sz w:val="24"/>
          <w:szCs w:val="24"/>
          <w:lang w:val="es-ES"/>
        </w:rPr>
        <w:t xml:space="preserve">La siguiente función está pensada para conocer el importe total de los intereses que voy a obtener en el depósito. Se denomina “INTERESES”, y requiere de los atributos </w:t>
      </w:r>
      <w:proofErr w:type="spellStart"/>
      <w:r>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nper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pmt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pv</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when</w:t>
      </w:r>
      <w:proofErr w:type="spellEnd"/>
      <w:r>
        <w:rPr>
          <w:rFonts w:ascii="Times New Roman" w:hAnsi="Times New Roman" w:cs="Times New Roman"/>
          <w:sz w:val="24"/>
          <w:szCs w:val="24"/>
          <w:lang w:val="es-ES"/>
        </w:rPr>
        <w:t xml:space="preserve"> (tipo de interés, número de periodos, importe de los pagos, capital inicial y momento de devengo de intereses).</w:t>
      </w:r>
    </w:p>
    <w:p w14:paraId="2D211EDE" w14:textId="219EF8E8" w:rsidR="004944A3" w:rsidRDefault="004944A3" w:rsidP="00C37C4F">
      <w:pPr>
        <w:ind w:left="0"/>
        <w:jc w:val="both"/>
        <w:rPr>
          <w:rFonts w:ascii="Times New Roman" w:hAnsi="Times New Roman" w:cs="Times New Roman"/>
          <w:sz w:val="24"/>
          <w:szCs w:val="24"/>
          <w:lang w:val="es-ES"/>
        </w:rPr>
        <w:pPrChange w:id="883" w:author="REBECA" w:date="2021-05-26T18:06:00Z">
          <w:pPr>
            <w:ind w:left="0"/>
          </w:pPr>
        </w:pPrChange>
      </w:pPr>
      <w:r>
        <w:rPr>
          <w:rFonts w:ascii="Times New Roman" w:hAnsi="Times New Roman" w:cs="Times New Roman"/>
          <w:sz w:val="24"/>
          <w:szCs w:val="24"/>
          <w:lang w:val="es-ES"/>
        </w:rPr>
        <w:t>Finalmente, la función denominada “TIEMPO” está pensada para conocer el tiempo que requiere mantener una inversión en un depósito, conociendo el tipo de interés, el pago, el capital inicial y el momento de devengo de los intereses (</w:t>
      </w:r>
      <w:proofErr w:type="spellStart"/>
      <w:r>
        <w:rPr>
          <w:rFonts w:ascii="Times New Roman" w:hAnsi="Times New Roman" w:cs="Times New Roman"/>
          <w:sz w:val="24"/>
          <w:szCs w:val="24"/>
          <w:lang w:val="es-ES"/>
        </w:rPr>
        <w:t>rate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pmt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pv</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when</w:t>
      </w:r>
      <w:proofErr w:type="spellEnd"/>
      <w:r>
        <w:rPr>
          <w:rFonts w:ascii="Times New Roman" w:hAnsi="Times New Roman" w:cs="Times New Roman"/>
          <w:sz w:val="24"/>
          <w:szCs w:val="24"/>
          <w:lang w:val="es-ES"/>
        </w:rPr>
        <w:t>).</w:t>
      </w:r>
    </w:p>
    <w:p w14:paraId="6ABFA7E2" w14:textId="6A8A0C14" w:rsidR="004944A3" w:rsidRDefault="004944A3" w:rsidP="00C37C4F">
      <w:pPr>
        <w:ind w:left="0"/>
        <w:jc w:val="both"/>
        <w:rPr>
          <w:rFonts w:ascii="Times New Roman" w:hAnsi="Times New Roman" w:cs="Times New Roman"/>
          <w:sz w:val="24"/>
          <w:szCs w:val="24"/>
          <w:lang w:val="es-ES"/>
        </w:rPr>
        <w:pPrChange w:id="884" w:author="REBECA" w:date="2021-05-26T18:06:00Z">
          <w:pPr>
            <w:ind w:left="0"/>
          </w:pPr>
        </w:pPrChange>
      </w:pPr>
      <w:r>
        <w:rPr>
          <w:rFonts w:ascii="Times New Roman" w:hAnsi="Times New Roman" w:cs="Times New Roman"/>
          <w:sz w:val="24"/>
          <w:szCs w:val="24"/>
          <w:lang w:val="es-ES"/>
        </w:rPr>
        <w:t xml:space="preserve">Que se hayan definido estas funciones para los depósitos no implica que no pudiéramos hacer uso de ellas para otro tipo de productos como préstamos o hipotecas. </w:t>
      </w:r>
    </w:p>
    <w:p w14:paraId="7740A918" w14:textId="469BFF8D" w:rsidR="007873FC" w:rsidRDefault="004944A3" w:rsidP="00C37C4F">
      <w:pPr>
        <w:ind w:left="0"/>
        <w:jc w:val="both"/>
        <w:rPr>
          <w:rFonts w:ascii="Times New Roman" w:hAnsi="Times New Roman" w:cs="Times New Roman"/>
          <w:sz w:val="24"/>
          <w:szCs w:val="24"/>
          <w:lang w:val="es-ES"/>
        </w:rPr>
        <w:pPrChange w:id="885" w:author="REBECA" w:date="2021-05-26T18:06:00Z">
          <w:pPr>
            <w:ind w:left="0"/>
          </w:pPr>
        </w:pPrChange>
      </w:pPr>
      <w:r>
        <w:rPr>
          <w:rFonts w:ascii="Times New Roman" w:hAnsi="Times New Roman" w:cs="Times New Roman"/>
          <w:sz w:val="24"/>
          <w:szCs w:val="24"/>
          <w:lang w:val="es-ES"/>
        </w:rPr>
        <w:t>A continuación, vamos a crear nuestra clase Depósitos.</w:t>
      </w:r>
      <w:r w:rsidR="007873FC">
        <w:rPr>
          <w:rFonts w:ascii="Times New Roman" w:hAnsi="Times New Roman" w:cs="Times New Roman"/>
          <w:sz w:val="24"/>
          <w:szCs w:val="24"/>
          <w:lang w:val="es-ES"/>
        </w:rPr>
        <w:t xml:space="preserve"> Para ello debemos emplear la palabra al inicio </w:t>
      </w:r>
      <w:proofErr w:type="spellStart"/>
      <w:r w:rsidR="007873FC">
        <w:rPr>
          <w:rFonts w:ascii="Times New Roman" w:hAnsi="Times New Roman" w:cs="Times New Roman"/>
          <w:sz w:val="24"/>
          <w:szCs w:val="24"/>
          <w:lang w:val="es-ES"/>
        </w:rPr>
        <w:t>class</w:t>
      </w:r>
      <w:proofErr w:type="spellEnd"/>
      <w:r w:rsidR="007873FC">
        <w:rPr>
          <w:rFonts w:ascii="Times New Roman" w:hAnsi="Times New Roman" w:cs="Times New Roman"/>
          <w:sz w:val="24"/>
          <w:szCs w:val="24"/>
          <w:lang w:val="es-ES"/>
        </w:rPr>
        <w:t xml:space="preserve"> y a continuación el nombre. </w:t>
      </w:r>
      <w:del w:id="886" w:author="REBECA" w:date="2021-05-26T18:16:00Z">
        <w:r w:rsidR="007873FC" w:rsidDel="009A7B1C">
          <w:rPr>
            <w:rFonts w:ascii="Times New Roman" w:hAnsi="Times New Roman" w:cs="Times New Roman"/>
            <w:sz w:val="24"/>
            <w:szCs w:val="24"/>
            <w:lang w:val="es-ES"/>
          </w:rPr>
          <w:delText>Si heredase atributos o métodos de otra clase podríamos indicarla a continuación mediante entre paréntesis.</w:delText>
        </w:r>
      </w:del>
    </w:p>
    <w:p w14:paraId="4CFE3B8C" w14:textId="0D28B5EC" w:rsidR="004944A3" w:rsidRDefault="007873FC" w:rsidP="00C37C4F">
      <w:pPr>
        <w:ind w:left="0"/>
        <w:jc w:val="both"/>
        <w:rPr>
          <w:rFonts w:ascii="Times New Roman" w:hAnsi="Times New Roman" w:cs="Times New Roman"/>
          <w:sz w:val="24"/>
          <w:szCs w:val="24"/>
          <w:lang w:val="es-ES"/>
        </w:rPr>
        <w:pPrChange w:id="887" w:author="REBECA" w:date="2021-05-26T18:06:00Z">
          <w:pPr>
            <w:ind w:left="0"/>
          </w:pPr>
        </w:pPrChange>
      </w:pPr>
      <w:r>
        <w:rPr>
          <w:rFonts w:ascii="Times New Roman" w:hAnsi="Times New Roman" w:cs="Times New Roman"/>
          <w:sz w:val="24"/>
          <w:szCs w:val="24"/>
          <w:lang w:val="es-ES"/>
        </w:rPr>
        <w:t xml:space="preserve">Después debemos introducir nuestro método constructor mediante </w:t>
      </w:r>
      <w:proofErr w:type="spellStart"/>
      <w:r>
        <w:rPr>
          <w:rFonts w:ascii="Times New Roman" w:hAnsi="Times New Roman" w:cs="Times New Roman"/>
          <w:i/>
          <w:iCs/>
          <w:sz w:val="24"/>
          <w:szCs w:val="24"/>
          <w:lang w:val="es-ES"/>
        </w:rPr>
        <w:t>def</w:t>
      </w:r>
      <w:proofErr w:type="spellEnd"/>
      <w:r>
        <w:rPr>
          <w:rFonts w:ascii="Times New Roman" w:hAnsi="Times New Roman" w:cs="Times New Roman"/>
          <w:i/>
          <w:iCs/>
          <w:sz w:val="24"/>
          <w:szCs w:val="24"/>
          <w:lang w:val="es-ES"/>
        </w:rPr>
        <w:t xml:space="preserve"> __</w:t>
      </w:r>
      <w:proofErr w:type="spellStart"/>
      <w:r>
        <w:rPr>
          <w:rFonts w:ascii="Times New Roman" w:hAnsi="Times New Roman" w:cs="Times New Roman"/>
          <w:i/>
          <w:iCs/>
          <w:sz w:val="24"/>
          <w:szCs w:val="24"/>
          <w:lang w:val="es-ES"/>
        </w:rPr>
        <w:t>init</w:t>
      </w:r>
      <w:proofErr w:type="spellEnd"/>
      <w:r>
        <w:rPr>
          <w:rFonts w:ascii="Times New Roman" w:hAnsi="Times New Roman" w:cs="Times New Roman"/>
          <w:i/>
          <w:iCs/>
          <w:sz w:val="24"/>
          <w:szCs w:val="24"/>
          <w:lang w:val="es-ES"/>
        </w:rPr>
        <w:t>__(</w:t>
      </w:r>
      <w:proofErr w:type="spellStart"/>
      <w:r>
        <w:rPr>
          <w:rFonts w:ascii="Times New Roman" w:hAnsi="Times New Roman" w:cs="Times New Roman"/>
          <w:i/>
          <w:iCs/>
          <w:sz w:val="24"/>
          <w:szCs w:val="24"/>
          <w:lang w:val="es-ES"/>
        </w:rPr>
        <w:t>self</w:t>
      </w:r>
      <w:proofErr w:type="spellEnd"/>
      <w:r>
        <w:rPr>
          <w:rFonts w:ascii="Times New Roman" w:hAnsi="Times New Roman" w:cs="Times New Roman"/>
          <w:i/>
          <w:iCs/>
          <w:sz w:val="24"/>
          <w:szCs w:val="24"/>
          <w:lang w:val="es-ES"/>
        </w:rPr>
        <w:t>, parámetros)</w:t>
      </w:r>
      <w:r>
        <w:rPr>
          <w:rFonts w:ascii="Times New Roman" w:hAnsi="Times New Roman" w:cs="Times New Roman"/>
          <w:sz w:val="24"/>
          <w:szCs w:val="24"/>
          <w:lang w:val="es-ES"/>
        </w:rPr>
        <w:t>, para a continuación declarar los atributos. El método constructor no es imprescindible, pero si necesario para indicarle a Python que cuando se</w:t>
      </w:r>
      <w:r w:rsidRPr="009A43AA">
        <w:rPr>
          <w:rFonts w:ascii="Times New Roman" w:hAnsi="Times New Roman" w:cs="Times New Roman"/>
          <w:i/>
          <w:iCs/>
          <w:sz w:val="24"/>
          <w:szCs w:val="24"/>
          <w:lang w:val="es-ES"/>
          <w:rPrChange w:id="888" w:author="REBECA" w:date="2021-05-26T20:21:00Z">
            <w:rPr>
              <w:rFonts w:ascii="Times New Roman" w:hAnsi="Times New Roman" w:cs="Times New Roman"/>
              <w:sz w:val="24"/>
              <w:szCs w:val="24"/>
              <w:lang w:val="es-ES"/>
            </w:rPr>
          </w:rPrChange>
        </w:rPr>
        <w:t xml:space="preserve"> </w:t>
      </w:r>
      <w:del w:id="889" w:author="REBECA" w:date="2021-05-26T20:21:00Z">
        <w:r w:rsidRPr="009A43AA" w:rsidDel="009A43AA">
          <w:rPr>
            <w:rFonts w:ascii="Times New Roman" w:hAnsi="Times New Roman" w:cs="Times New Roman"/>
            <w:i/>
            <w:iCs/>
            <w:sz w:val="24"/>
            <w:szCs w:val="24"/>
            <w:lang w:val="es-ES"/>
            <w:rPrChange w:id="890" w:author="REBECA" w:date="2021-05-26T20:21:00Z">
              <w:rPr>
                <w:rFonts w:ascii="Times New Roman" w:hAnsi="Times New Roman" w:cs="Times New Roman"/>
                <w:sz w:val="24"/>
                <w:szCs w:val="24"/>
                <w:lang w:val="es-ES"/>
              </w:rPr>
            </w:rPrChange>
          </w:rPr>
          <w:delText>I</w:delText>
        </w:r>
      </w:del>
      <w:ins w:id="891" w:author="REBECA" w:date="2021-05-26T20:21:00Z">
        <w:r w:rsidR="009A43AA" w:rsidRPr="009A43AA">
          <w:rPr>
            <w:rFonts w:ascii="Times New Roman" w:hAnsi="Times New Roman" w:cs="Times New Roman"/>
            <w:i/>
            <w:iCs/>
            <w:sz w:val="24"/>
            <w:szCs w:val="24"/>
            <w:lang w:val="es-ES"/>
            <w:rPrChange w:id="892" w:author="REBECA" w:date="2021-05-26T20:21:00Z">
              <w:rPr>
                <w:rFonts w:ascii="Times New Roman" w:hAnsi="Times New Roman" w:cs="Times New Roman"/>
                <w:sz w:val="24"/>
                <w:szCs w:val="24"/>
                <w:lang w:val="es-ES"/>
              </w:rPr>
            </w:rPrChange>
          </w:rPr>
          <w:t>i</w:t>
        </w:r>
      </w:ins>
      <w:r w:rsidRPr="009A43AA">
        <w:rPr>
          <w:rFonts w:ascii="Times New Roman" w:hAnsi="Times New Roman" w:cs="Times New Roman"/>
          <w:i/>
          <w:iCs/>
          <w:sz w:val="24"/>
          <w:szCs w:val="24"/>
          <w:lang w:val="es-ES"/>
          <w:rPrChange w:id="893" w:author="REBECA" w:date="2021-05-26T20:21:00Z">
            <w:rPr>
              <w:rFonts w:ascii="Times New Roman" w:hAnsi="Times New Roman" w:cs="Times New Roman"/>
              <w:sz w:val="24"/>
              <w:szCs w:val="24"/>
              <w:lang w:val="es-ES"/>
            </w:rPr>
          </w:rPrChange>
        </w:rPr>
        <w:t>nstancia</w:t>
      </w:r>
      <w:ins w:id="894" w:author="REBECA" w:date="2021-05-26T20:22:00Z">
        <w:r w:rsidR="00A56274">
          <w:rPr>
            <w:rStyle w:val="Refdenotaalpie"/>
            <w:rFonts w:ascii="Times New Roman" w:hAnsi="Times New Roman" w:cs="Times New Roman"/>
            <w:i/>
            <w:iCs/>
            <w:sz w:val="24"/>
            <w:szCs w:val="24"/>
            <w:lang w:val="es-ES"/>
          </w:rPr>
          <w:footnoteReference w:id="3"/>
        </w:r>
      </w:ins>
      <w:r>
        <w:rPr>
          <w:rFonts w:ascii="Times New Roman" w:hAnsi="Times New Roman" w:cs="Times New Roman"/>
          <w:sz w:val="24"/>
          <w:szCs w:val="24"/>
          <w:lang w:val="es-ES"/>
        </w:rPr>
        <w:t xml:space="preserve"> </w:t>
      </w:r>
      <w:del w:id="899" w:author="REBECA" w:date="2021-05-26T20:22:00Z">
        <w:r w:rsidDel="00A56274">
          <w:rPr>
            <w:rFonts w:ascii="Times New Roman" w:hAnsi="Times New Roman" w:cs="Times New Roman"/>
            <w:sz w:val="24"/>
            <w:szCs w:val="24"/>
            <w:lang w:val="es-ES"/>
          </w:rPr>
          <w:delText xml:space="preserve">(acción de crear un objeto a partir de una clase) un </w:delText>
        </w:r>
      </w:del>
      <w:r>
        <w:rPr>
          <w:rFonts w:ascii="Times New Roman" w:hAnsi="Times New Roman" w:cs="Times New Roman"/>
          <w:sz w:val="24"/>
          <w:szCs w:val="24"/>
          <w:lang w:val="es-ES"/>
        </w:rPr>
        <w:t xml:space="preserve">objeto debe asignarle los argumentos que hemos creado. </w:t>
      </w:r>
    </w:p>
    <w:p w14:paraId="749C6208" w14:textId="73EF593F" w:rsidR="00BC260C" w:rsidRDefault="00BC260C" w:rsidP="00C37C4F">
      <w:pPr>
        <w:ind w:left="0"/>
        <w:jc w:val="both"/>
        <w:rPr>
          <w:rFonts w:ascii="Times New Roman" w:hAnsi="Times New Roman" w:cs="Times New Roman"/>
          <w:sz w:val="24"/>
          <w:szCs w:val="24"/>
          <w:lang w:val="es-ES"/>
        </w:rPr>
        <w:pPrChange w:id="900" w:author="REBECA" w:date="2021-05-26T18:06:00Z">
          <w:pPr>
            <w:ind w:left="0"/>
          </w:pPr>
        </w:pPrChange>
      </w:pPr>
      <w:r>
        <w:rPr>
          <w:rFonts w:ascii="Times New Roman" w:hAnsi="Times New Roman" w:cs="Times New Roman"/>
          <w:sz w:val="24"/>
          <w:szCs w:val="24"/>
          <w:lang w:val="es-ES"/>
        </w:rPr>
        <w:t xml:space="preserve">En nuestro caso además hemos creado una serie de propiedades que deben tener los atributos para evitar errores en los cálculos posteriores que debemos realizar. En nuestro caso hemos determinado que el argumento </w:t>
      </w:r>
      <w:proofErr w:type="spellStart"/>
      <w:r w:rsidRPr="00BC260C">
        <w:rPr>
          <w:rFonts w:ascii="Times New Roman" w:hAnsi="Times New Roman" w:cs="Times New Roman"/>
          <w:i/>
          <w:iCs/>
          <w:sz w:val="24"/>
          <w:szCs w:val="24"/>
          <w:lang w:val="es-ES"/>
        </w:rPr>
        <w:t>nper</w:t>
      </w:r>
      <w:proofErr w:type="spellEnd"/>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 xml:space="preserve">no puede ser inferior a 0 y que además deber ser un número entero, no una letra o </w:t>
      </w:r>
      <w:del w:id="901" w:author="REBECA" w:date="2021-05-26T18:16:00Z">
        <w:r w:rsidDel="009A7B1C">
          <w:rPr>
            <w:rFonts w:ascii="Times New Roman" w:hAnsi="Times New Roman" w:cs="Times New Roman"/>
            <w:sz w:val="24"/>
            <w:szCs w:val="24"/>
            <w:lang w:val="es-ES"/>
          </w:rPr>
          <w:delText>decimales</w:delText>
        </w:r>
      </w:del>
      <w:ins w:id="902" w:author="REBECA" w:date="2021-05-26T18:16:00Z">
        <w:r w:rsidR="009A7B1C">
          <w:rPr>
            <w:rFonts w:ascii="Times New Roman" w:hAnsi="Times New Roman" w:cs="Times New Roman"/>
            <w:sz w:val="24"/>
            <w:szCs w:val="24"/>
            <w:lang w:val="es-ES"/>
          </w:rPr>
          <w:t>número decimal</w:t>
        </w:r>
      </w:ins>
      <w:r>
        <w:rPr>
          <w:rFonts w:ascii="Times New Roman" w:hAnsi="Times New Roman" w:cs="Times New Roman"/>
          <w:sz w:val="24"/>
          <w:szCs w:val="24"/>
          <w:lang w:val="es-ES"/>
        </w:rPr>
        <w:t xml:space="preserve">. Por su parte el argumento </w:t>
      </w:r>
      <w:proofErr w:type="spellStart"/>
      <w:r w:rsidRPr="00BC260C">
        <w:rPr>
          <w:rFonts w:ascii="Times New Roman" w:hAnsi="Times New Roman" w:cs="Times New Roman"/>
          <w:i/>
          <w:iCs/>
          <w:sz w:val="24"/>
          <w:szCs w:val="24"/>
          <w:lang w:val="es-ES"/>
        </w:rPr>
        <w:t>pv</w:t>
      </w:r>
      <w:proofErr w:type="spellEnd"/>
      <w:r>
        <w:rPr>
          <w:rFonts w:ascii="Times New Roman" w:hAnsi="Times New Roman" w:cs="Times New Roman"/>
          <w:sz w:val="24"/>
          <w:szCs w:val="24"/>
          <w:lang w:val="es-ES"/>
        </w:rPr>
        <w:t xml:space="preserve"> </w:t>
      </w:r>
      <w:del w:id="903" w:author="REBECA" w:date="2021-05-26T20:22:00Z">
        <w:r w:rsidDel="00A56274">
          <w:rPr>
            <w:rFonts w:ascii="Times New Roman" w:hAnsi="Times New Roman" w:cs="Times New Roman"/>
            <w:sz w:val="24"/>
            <w:szCs w:val="24"/>
            <w:lang w:val="es-ES"/>
          </w:rPr>
          <w:delText>si</w:delText>
        </w:r>
      </w:del>
      <w:ins w:id="904" w:author="REBECA" w:date="2021-05-26T20:22:00Z">
        <w:r w:rsidR="00A56274">
          <w:rPr>
            <w:rFonts w:ascii="Times New Roman" w:hAnsi="Times New Roman" w:cs="Times New Roman"/>
            <w:sz w:val="24"/>
            <w:szCs w:val="24"/>
            <w:lang w:val="es-ES"/>
          </w:rPr>
          <w:t>sí</w:t>
        </w:r>
      </w:ins>
      <w:r>
        <w:rPr>
          <w:rFonts w:ascii="Times New Roman" w:hAnsi="Times New Roman" w:cs="Times New Roman"/>
          <w:sz w:val="24"/>
          <w:szCs w:val="24"/>
          <w:lang w:val="es-ES"/>
        </w:rPr>
        <w:t xml:space="preserve"> que puede ser </w:t>
      </w:r>
      <w:ins w:id="905" w:author="REBECA" w:date="2021-05-26T20:22:00Z">
        <w:r w:rsidR="00A56274">
          <w:rPr>
            <w:rFonts w:ascii="Times New Roman" w:hAnsi="Times New Roman" w:cs="Times New Roman"/>
            <w:sz w:val="24"/>
            <w:szCs w:val="24"/>
            <w:lang w:val="es-ES"/>
          </w:rPr>
          <w:t xml:space="preserve">un número </w:t>
        </w:r>
      </w:ins>
      <w:r>
        <w:rPr>
          <w:rFonts w:ascii="Times New Roman" w:hAnsi="Times New Roman" w:cs="Times New Roman"/>
          <w:sz w:val="24"/>
          <w:szCs w:val="24"/>
          <w:lang w:val="es-ES"/>
        </w:rPr>
        <w:t xml:space="preserve">decimal, pero en cualquier caso siempre deberá ser mayor que 0 porque corresponde a la inversión que vamos a realizar. En cuanto al argumento </w:t>
      </w:r>
      <w:proofErr w:type="spellStart"/>
      <w:r w:rsidRPr="00BC260C">
        <w:rPr>
          <w:rFonts w:ascii="Times New Roman" w:hAnsi="Times New Roman" w:cs="Times New Roman"/>
          <w:i/>
          <w:iCs/>
          <w:sz w:val="24"/>
          <w:szCs w:val="24"/>
          <w:lang w:val="es-ES"/>
        </w:rPr>
        <w:t>pmt</w:t>
      </w:r>
      <w:proofErr w:type="spellEnd"/>
      <w:r>
        <w:rPr>
          <w:rFonts w:ascii="Times New Roman" w:hAnsi="Times New Roman" w:cs="Times New Roman"/>
          <w:sz w:val="24"/>
          <w:szCs w:val="24"/>
          <w:lang w:val="es-ES"/>
        </w:rPr>
        <w:t xml:space="preserve"> se ha determinado que puede ser igual a 0 pero nunca inferior, e igualmente puede contener decimales, al igual que el argumento </w:t>
      </w:r>
      <w:proofErr w:type="spellStart"/>
      <w:r w:rsidRPr="00BC260C">
        <w:rPr>
          <w:rFonts w:ascii="Times New Roman" w:hAnsi="Times New Roman" w:cs="Times New Roman"/>
          <w:i/>
          <w:iCs/>
          <w:sz w:val="24"/>
          <w:szCs w:val="24"/>
          <w:lang w:val="es-ES"/>
        </w:rPr>
        <w:t>fv</w:t>
      </w:r>
      <w:proofErr w:type="spellEnd"/>
      <w:r w:rsidRPr="00BC260C">
        <w:rPr>
          <w:rFonts w:ascii="Times New Roman" w:hAnsi="Times New Roman" w:cs="Times New Roman"/>
          <w:i/>
          <w:iCs/>
          <w:sz w:val="24"/>
          <w:szCs w:val="24"/>
          <w:lang w:val="es-ES"/>
        </w:rPr>
        <w:t>.</w:t>
      </w:r>
      <w:r>
        <w:rPr>
          <w:rFonts w:ascii="Times New Roman" w:hAnsi="Times New Roman" w:cs="Times New Roman"/>
          <w:sz w:val="24"/>
          <w:szCs w:val="24"/>
          <w:lang w:val="es-ES"/>
        </w:rPr>
        <w:t xml:space="preserve"> El tipo de interés por su parte </w:t>
      </w:r>
      <w:r w:rsidRPr="00BC260C">
        <w:rPr>
          <w:rFonts w:ascii="Times New Roman" w:hAnsi="Times New Roman" w:cs="Times New Roman"/>
          <w:i/>
          <w:iCs/>
          <w:sz w:val="24"/>
          <w:szCs w:val="24"/>
          <w:lang w:val="es-ES"/>
        </w:rPr>
        <w:t>(</w:t>
      </w:r>
      <w:proofErr w:type="spellStart"/>
      <w:r w:rsidRPr="00BC260C">
        <w:rPr>
          <w:rFonts w:ascii="Times New Roman" w:hAnsi="Times New Roman" w:cs="Times New Roman"/>
          <w:i/>
          <w:iCs/>
          <w:sz w:val="24"/>
          <w:szCs w:val="24"/>
          <w:lang w:val="es-ES"/>
        </w:rPr>
        <w:t>rate</w:t>
      </w:r>
      <w:proofErr w:type="spellEnd"/>
      <w:r w:rsidRPr="00BC260C">
        <w:rPr>
          <w:rFonts w:ascii="Times New Roman" w:hAnsi="Times New Roman" w:cs="Times New Roman"/>
          <w:i/>
          <w:iCs/>
          <w:sz w:val="24"/>
          <w:szCs w:val="24"/>
          <w:lang w:val="es-ES"/>
        </w:rPr>
        <w:t>)</w:t>
      </w:r>
      <w:r>
        <w:rPr>
          <w:rFonts w:ascii="Times New Roman" w:hAnsi="Times New Roman" w:cs="Times New Roman"/>
          <w:sz w:val="24"/>
          <w:szCs w:val="24"/>
          <w:lang w:val="es-ES"/>
        </w:rPr>
        <w:t xml:space="preserve"> igualmente debe ser un número positivo y siempre estará definido por decimales pues es importante indicarlo en tanto por uno a pesar de estar haciendo referencia a un porcentaje. </w:t>
      </w:r>
    </w:p>
    <w:p w14:paraId="6635596A" w14:textId="77777777" w:rsidR="00A56274" w:rsidRDefault="00A56274" w:rsidP="00C37C4F">
      <w:pPr>
        <w:ind w:left="0"/>
        <w:jc w:val="both"/>
        <w:rPr>
          <w:ins w:id="906" w:author="REBECA" w:date="2021-05-26T20:23:00Z"/>
          <w:rFonts w:ascii="Times New Roman" w:hAnsi="Times New Roman" w:cs="Times New Roman"/>
          <w:sz w:val="24"/>
          <w:szCs w:val="24"/>
          <w:lang w:val="es-ES"/>
        </w:rPr>
      </w:pPr>
    </w:p>
    <w:p w14:paraId="440B4778" w14:textId="403FAF50" w:rsidR="00BC260C" w:rsidRDefault="00BC260C" w:rsidP="00C37C4F">
      <w:pPr>
        <w:ind w:left="0"/>
        <w:jc w:val="both"/>
        <w:rPr>
          <w:rFonts w:ascii="Times New Roman" w:hAnsi="Times New Roman" w:cs="Times New Roman"/>
          <w:sz w:val="24"/>
          <w:szCs w:val="24"/>
          <w:lang w:val="es-ES"/>
        </w:rPr>
        <w:pPrChange w:id="907" w:author="REBECA" w:date="2021-05-26T18:06:00Z">
          <w:pPr>
            <w:ind w:left="0"/>
          </w:pPr>
        </w:pPrChange>
      </w:pPr>
      <w:r>
        <w:rPr>
          <w:rFonts w:ascii="Times New Roman" w:hAnsi="Times New Roman" w:cs="Times New Roman"/>
          <w:sz w:val="24"/>
          <w:szCs w:val="24"/>
          <w:lang w:val="es-ES"/>
        </w:rPr>
        <w:lastRenderedPageBreak/>
        <w:t>Podemos ver parte del código desarrollado en la siguiente imagen:</w:t>
      </w:r>
    </w:p>
    <w:p w14:paraId="65997E29" w14:textId="2AAA0850" w:rsidR="00BC260C" w:rsidRDefault="00BC260C" w:rsidP="00C37C4F">
      <w:pPr>
        <w:ind w:left="0"/>
        <w:jc w:val="both"/>
        <w:rPr>
          <w:rFonts w:ascii="Times New Roman" w:hAnsi="Times New Roman" w:cs="Times New Roman"/>
          <w:sz w:val="24"/>
          <w:szCs w:val="24"/>
          <w:lang w:val="es-ES"/>
        </w:rPr>
        <w:pPrChange w:id="908" w:author="REBECA" w:date="2021-05-26T18:06:00Z">
          <w:pPr>
            <w:ind w:left="0"/>
          </w:pPr>
        </w:pPrChange>
      </w:pPr>
      <w:r>
        <w:rPr>
          <w:noProof/>
        </w:rPr>
        <w:drawing>
          <wp:inline distT="0" distB="0" distL="0" distR="0" wp14:anchorId="73F7BF06" wp14:editId="6C537A98">
            <wp:extent cx="4537276" cy="3294114"/>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8088" cy="3301964"/>
                    </a:xfrm>
                    <a:prstGeom prst="rect">
                      <a:avLst/>
                    </a:prstGeom>
                  </pic:spPr>
                </pic:pic>
              </a:graphicData>
            </a:graphic>
          </wp:inline>
        </w:drawing>
      </w:r>
    </w:p>
    <w:p w14:paraId="580DAB1F" w14:textId="21739EF4" w:rsidR="00BC260C" w:rsidRDefault="00BC260C" w:rsidP="00C37C4F">
      <w:pPr>
        <w:ind w:left="0"/>
        <w:jc w:val="both"/>
        <w:rPr>
          <w:rFonts w:ascii="Times New Roman" w:hAnsi="Times New Roman" w:cs="Times New Roman"/>
          <w:sz w:val="24"/>
          <w:szCs w:val="24"/>
          <w:lang w:val="es-ES"/>
        </w:rPr>
        <w:pPrChange w:id="909" w:author="REBECA" w:date="2021-05-26T18:06:00Z">
          <w:pPr>
            <w:ind w:left="0"/>
          </w:pPr>
        </w:pPrChange>
      </w:pPr>
      <w:r>
        <w:rPr>
          <w:rFonts w:ascii="Times New Roman" w:hAnsi="Times New Roman" w:cs="Times New Roman"/>
          <w:sz w:val="24"/>
          <w:szCs w:val="24"/>
          <w:lang w:val="es-ES"/>
        </w:rPr>
        <w:t>A continuación, indicamos nuestro método constructor que debe contener todos los argumentos necesarios para realizar nuestros cálculos, en caso de no existir o descon</w:t>
      </w:r>
      <w:r w:rsidR="00A42648">
        <w:rPr>
          <w:rFonts w:ascii="Times New Roman" w:hAnsi="Times New Roman" w:cs="Times New Roman"/>
          <w:sz w:val="24"/>
          <w:szCs w:val="24"/>
          <w:lang w:val="es-ES"/>
        </w:rPr>
        <w:t>ocerlos se indicará un 0.</w:t>
      </w:r>
    </w:p>
    <w:p w14:paraId="22528036" w14:textId="6BA5B07C" w:rsidR="00BC260C" w:rsidRDefault="00BC260C" w:rsidP="00C37C4F">
      <w:pPr>
        <w:ind w:left="0"/>
        <w:jc w:val="both"/>
        <w:rPr>
          <w:rFonts w:ascii="Times New Roman" w:hAnsi="Times New Roman" w:cs="Times New Roman"/>
          <w:sz w:val="24"/>
          <w:szCs w:val="24"/>
          <w:lang w:val="es-ES"/>
        </w:rPr>
        <w:pPrChange w:id="910" w:author="REBECA" w:date="2021-05-26T18:06:00Z">
          <w:pPr>
            <w:ind w:left="0"/>
          </w:pPr>
        </w:pPrChange>
      </w:pPr>
      <w:r>
        <w:rPr>
          <w:noProof/>
        </w:rPr>
        <w:drawing>
          <wp:inline distT="0" distB="0" distL="0" distR="0" wp14:anchorId="3598C5C3" wp14:editId="1D25D1BA">
            <wp:extent cx="4259483" cy="1192094"/>
            <wp:effectExtent l="0" t="0" r="825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3270" cy="1198751"/>
                    </a:xfrm>
                    <a:prstGeom prst="rect">
                      <a:avLst/>
                    </a:prstGeom>
                  </pic:spPr>
                </pic:pic>
              </a:graphicData>
            </a:graphic>
          </wp:inline>
        </w:drawing>
      </w:r>
    </w:p>
    <w:p w14:paraId="4E706794" w14:textId="66105372" w:rsidR="00A42648" w:rsidRDefault="00A42648" w:rsidP="00C37C4F">
      <w:pPr>
        <w:ind w:left="0"/>
        <w:jc w:val="both"/>
        <w:rPr>
          <w:rFonts w:ascii="Times New Roman" w:hAnsi="Times New Roman" w:cs="Times New Roman"/>
          <w:sz w:val="24"/>
          <w:szCs w:val="24"/>
          <w:lang w:val="es-ES"/>
        </w:rPr>
        <w:pPrChange w:id="911" w:author="REBECA" w:date="2021-05-26T18:06:00Z">
          <w:pPr>
            <w:ind w:left="0"/>
          </w:pPr>
        </w:pPrChange>
      </w:pPr>
      <w:r>
        <w:rPr>
          <w:rFonts w:ascii="Times New Roman" w:hAnsi="Times New Roman" w:cs="Times New Roman"/>
          <w:sz w:val="24"/>
          <w:szCs w:val="24"/>
          <w:lang w:val="es-ES"/>
        </w:rPr>
        <w:t>Aunque hay valores que podemos desconocer, debemos tener presente qué información queremos obtener</w:t>
      </w:r>
      <w:ins w:id="912" w:author="REBECA" w:date="2021-05-26T20:23:00Z">
        <w:r w:rsidR="00A56274">
          <w:rPr>
            <w:rFonts w:ascii="Times New Roman" w:hAnsi="Times New Roman" w:cs="Times New Roman"/>
            <w:sz w:val="24"/>
            <w:szCs w:val="24"/>
            <w:lang w:val="es-ES"/>
          </w:rPr>
          <w:t xml:space="preserve">, y si tenemos los datos </w:t>
        </w:r>
      </w:ins>
      <w:ins w:id="913" w:author="REBECA" w:date="2021-05-26T20:24:00Z">
        <w:r w:rsidR="00A56274">
          <w:rPr>
            <w:rFonts w:ascii="Times New Roman" w:hAnsi="Times New Roman" w:cs="Times New Roman"/>
            <w:sz w:val="24"/>
            <w:szCs w:val="24"/>
            <w:lang w:val="es-ES"/>
          </w:rPr>
          <w:t xml:space="preserve">necesarios para llegar a ella. </w:t>
        </w:r>
      </w:ins>
      <w:del w:id="914" w:author="REBECA" w:date="2021-05-26T20:23:00Z">
        <w:r w:rsidDel="00A56274">
          <w:rPr>
            <w:rFonts w:ascii="Times New Roman" w:hAnsi="Times New Roman" w:cs="Times New Roman"/>
            <w:sz w:val="24"/>
            <w:szCs w:val="24"/>
            <w:lang w:val="es-ES"/>
          </w:rPr>
          <w:delText xml:space="preserve"> y será posible con los datos que tenemos. </w:delText>
        </w:r>
      </w:del>
      <w:r>
        <w:rPr>
          <w:rFonts w:ascii="Times New Roman" w:hAnsi="Times New Roman" w:cs="Times New Roman"/>
          <w:sz w:val="24"/>
          <w:szCs w:val="24"/>
          <w:lang w:val="es-ES"/>
        </w:rPr>
        <w:t>Por ejemplo, si queremos conocer los intereses, pero solo tenemos un capital inicial y un plazo, sin tipo de interés ni capital final no será posible averiguarlo.</w:t>
      </w:r>
      <w:ins w:id="915" w:author="REBECA" w:date="2021-05-26T20:24:00Z">
        <w:r w:rsidR="00A56274">
          <w:rPr>
            <w:rFonts w:ascii="Times New Roman" w:hAnsi="Times New Roman" w:cs="Times New Roman"/>
            <w:sz w:val="24"/>
            <w:szCs w:val="24"/>
            <w:lang w:val="es-ES"/>
          </w:rPr>
          <w:t xml:space="preserve"> Pero si tenemos un capital inicial, un capital final y unos intereses, podemos averiguar la tasa empleada.</w:t>
        </w:r>
      </w:ins>
    </w:p>
    <w:p w14:paraId="33677ED0" w14:textId="7D665E7F" w:rsidR="00A42648" w:rsidRDefault="00A42648" w:rsidP="00C37C4F">
      <w:pPr>
        <w:ind w:left="0"/>
        <w:jc w:val="both"/>
        <w:rPr>
          <w:rFonts w:ascii="Times New Roman" w:hAnsi="Times New Roman" w:cs="Times New Roman"/>
          <w:sz w:val="24"/>
          <w:szCs w:val="24"/>
          <w:lang w:val="es-ES"/>
        </w:rPr>
        <w:pPrChange w:id="916" w:author="REBECA" w:date="2021-05-26T18:06:00Z">
          <w:pPr>
            <w:ind w:left="0"/>
          </w:pPr>
        </w:pPrChange>
      </w:pPr>
      <w:r>
        <w:rPr>
          <w:rFonts w:ascii="Times New Roman" w:hAnsi="Times New Roman" w:cs="Times New Roman"/>
          <w:sz w:val="24"/>
          <w:szCs w:val="24"/>
          <w:lang w:val="es-ES"/>
        </w:rPr>
        <w:t>A continuación, añadimos las funciones que previamente habíamos definido, asignándoles los argumentos del método constructor, lo que nos permitirá realizar los cálculos sin necesidad de añadir nuevamente los datos, con una vez que se indiquen podremos realizar todas las operaciones que contiene nuestra clase depósitos.</w:t>
      </w:r>
    </w:p>
    <w:p w14:paraId="1A220728" w14:textId="667FE28D" w:rsidR="00A42648" w:rsidRDefault="00A42648" w:rsidP="00C37C4F">
      <w:pPr>
        <w:ind w:left="0"/>
        <w:jc w:val="both"/>
        <w:rPr>
          <w:rFonts w:ascii="Times New Roman" w:hAnsi="Times New Roman" w:cs="Times New Roman"/>
          <w:sz w:val="24"/>
          <w:szCs w:val="24"/>
          <w:lang w:val="es-ES"/>
        </w:rPr>
        <w:pPrChange w:id="917" w:author="REBECA" w:date="2021-05-26T18:06:00Z">
          <w:pPr>
            <w:ind w:left="0"/>
          </w:pPr>
        </w:pPrChange>
      </w:pPr>
      <w:r>
        <w:rPr>
          <w:noProof/>
        </w:rPr>
        <w:drawing>
          <wp:inline distT="0" distB="0" distL="0" distR="0" wp14:anchorId="712ACD4B" wp14:editId="7F0B6642">
            <wp:extent cx="5400040" cy="5245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24510"/>
                    </a:xfrm>
                    <a:prstGeom prst="rect">
                      <a:avLst/>
                    </a:prstGeom>
                  </pic:spPr>
                </pic:pic>
              </a:graphicData>
            </a:graphic>
          </wp:inline>
        </w:drawing>
      </w:r>
    </w:p>
    <w:p w14:paraId="6FC1EFDA" w14:textId="04F91F54" w:rsidR="00A42648" w:rsidRDefault="00A42648" w:rsidP="00C37C4F">
      <w:pPr>
        <w:ind w:left="0"/>
        <w:jc w:val="both"/>
        <w:rPr>
          <w:rFonts w:ascii="Times New Roman" w:hAnsi="Times New Roman" w:cs="Times New Roman"/>
          <w:sz w:val="24"/>
          <w:szCs w:val="24"/>
          <w:lang w:val="es-ES"/>
        </w:rPr>
        <w:pPrChange w:id="918" w:author="REBECA" w:date="2021-05-26T18:06:00Z">
          <w:pPr>
            <w:ind w:left="0"/>
          </w:pPr>
        </w:pPrChange>
      </w:pPr>
      <w:r>
        <w:rPr>
          <w:rFonts w:ascii="Times New Roman" w:hAnsi="Times New Roman" w:cs="Times New Roman"/>
          <w:sz w:val="24"/>
          <w:szCs w:val="24"/>
          <w:lang w:val="es-ES"/>
        </w:rPr>
        <w:lastRenderedPageBreak/>
        <w:t>Y además añadimos nuevos métodos, que consisten en realizar una serie de cálculos y análisis que posteriormente no van a ayudar a tomar decisiones. Añadimos</w:t>
      </w:r>
      <w:r w:rsidRPr="00A42648">
        <w:rPr>
          <w:rFonts w:ascii="Times New Roman" w:hAnsi="Times New Roman" w:cs="Times New Roman"/>
          <w:i/>
          <w:iCs/>
          <w:sz w:val="24"/>
          <w:szCs w:val="24"/>
          <w:lang w:val="es-ES"/>
        </w:rPr>
        <w:t xml:space="preserve"> </w:t>
      </w:r>
      <w:proofErr w:type="spellStart"/>
      <w:r w:rsidRPr="00A42648">
        <w:rPr>
          <w:rFonts w:ascii="Times New Roman" w:hAnsi="Times New Roman" w:cs="Times New Roman"/>
          <w:i/>
          <w:iCs/>
          <w:sz w:val="24"/>
          <w:szCs w:val="24"/>
          <w:lang w:val="es-ES"/>
        </w:rPr>
        <w:t>An</w:t>
      </w:r>
      <w:r>
        <w:rPr>
          <w:rFonts w:ascii="Times New Roman" w:hAnsi="Times New Roman" w:cs="Times New Roman"/>
          <w:i/>
          <w:iCs/>
          <w:sz w:val="24"/>
          <w:szCs w:val="24"/>
          <w:lang w:val="es-ES"/>
        </w:rPr>
        <w:t>a</w:t>
      </w:r>
      <w:r w:rsidRPr="00A42648">
        <w:rPr>
          <w:rFonts w:ascii="Times New Roman" w:hAnsi="Times New Roman" w:cs="Times New Roman"/>
          <w:i/>
          <w:iCs/>
          <w:sz w:val="24"/>
          <w:szCs w:val="24"/>
          <w:lang w:val="es-ES"/>
        </w:rPr>
        <w:t>lisisInter</w:t>
      </w:r>
      <w:proofErr w:type="spellEnd"/>
      <w:r w:rsidRPr="00A42648">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 xml:space="preserve">que consiste en calcular el tipo de interés al que está remunerado nuestro depósito o </w:t>
      </w:r>
      <w:proofErr w:type="spellStart"/>
      <w:r w:rsidRPr="00A42648">
        <w:rPr>
          <w:rFonts w:ascii="Times New Roman" w:hAnsi="Times New Roman" w:cs="Times New Roman"/>
          <w:i/>
          <w:iCs/>
          <w:sz w:val="24"/>
          <w:szCs w:val="24"/>
          <w:lang w:val="es-ES"/>
        </w:rPr>
        <w:t>AnalisisFinal</w:t>
      </w:r>
      <w:proofErr w:type="spellEnd"/>
      <w:r w:rsidRPr="00A42648">
        <w:rPr>
          <w:rFonts w:ascii="Times New Roman" w:hAnsi="Times New Roman" w:cs="Times New Roman"/>
          <w:i/>
          <w:iCs/>
          <w:sz w:val="24"/>
          <w:szCs w:val="24"/>
          <w:lang w:val="es-ES"/>
        </w:rPr>
        <w:t>,</w:t>
      </w:r>
      <w:r>
        <w:rPr>
          <w:rFonts w:ascii="Times New Roman" w:hAnsi="Times New Roman" w:cs="Times New Roman"/>
          <w:sz w:val="24"/>
          <w:szCs w:val="24"/>
          <w:lang w:val="es-ES"/>
        </w:rPr>
        <w:t xml:space="preserve"> que nos realiza un resumen de la inversión realizada indicando el tiempo, el tipo de interés, los intereses y el valor final de la inversión.  </w:t>
      </w:r>
    </w:p>
    <w:p w14:paraId="6433996D" w14:textId="5F9E814E" w:rsidR="00A42648" w:rsidRDefault="00A42648" w:rsidP="00C37C4F">
      <w:pPr>
        <w:ind w:left="0"/>
        <w:jc w:val="both"/>
        <w:rPr>
          <w:rFonts w:ascii="Times New Roman" w:hAnsi="Times New Roman" w:cs="Times New Roman"/>
          <w:sz w:val="24"/>
          <w:szCs w:val="24"/>
          <w:lang w:val="es-ES"/>
        </w:rPr>
        <w:pPrChange w:id="919" w:author="REBECA" w:date="2021-05-26T18:06:00Z">
          <w:pPr>
            <w:ind w:left="0"/>
          </w:pPr>
        </w:pPrChange>
      </w:pPr>
      <w:r>
        <w:rPr>
          <w:noProof/>
        </w:rPr>
        <w:drawing>
          <wp:inline distT="0" distB="0" distL="0" distR="0" wp14:anchorId="18B8F00A" wp14:editId="4316E00F">
            <wp:extent cx="5400040" cy="8534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853440"/>
                    </a:xfrm>
                    <a:prstGeom prst="rect">
                      <a:avLst/>
                    </a:prstGeom>
                  </pic:spPr>
                </pic:pic>
              </a:graphicData>
            </a:graphic>
          </wp:inline>
        </w:drawing>
      </w:r>
    </w:p>
    <w:p w14:paraId="5ED36FB7" w14:textId="76A2B23B" w:rsidR="00A42648" w:rsidRDefault="00A42648" w:rsidP="00C37C4F">
      <w:pPr>
        <w:ind w:left="0"/>
        <w:jc w:val="both"/>
        <w:rPr>
          <w:rFonts w:ascii="Times New Roman" w:hAnsi="Times New Roman" w:cs="Times New Roman"/>
          <w:sz w:val="24"/>
          <w:szCs w:val="24"/>
          <w:lang w:val="es-ES"/>
        </w:rPr>
        <w:pPrChange w:id="920" w:author="REBECA" w:date="2021-05-26T18:06:00Z">
          <w:pPr>
            <w:ind w:left="0"/>
          </w:pPr>
        </w:pPrChange>
      </w:pPr>
      <w:r>
        <w:rPr>
          <w:rFonts w:ascii="Times New Roman" w:hAnsi="Times New Roman" w:cs="Times New Roman"/>
          <w:sz w:val="24"/>
          <w:szCs w:val="24"/>
          <w:lang w:val="es-ES"/>
        </w:rPr>
        <w:t>Finalmente, al introducir los argumentos y llamar al método nos devolverá la información que necesitamos.</w:t>
      </w:r>
    </w:p>
    <w:p w14:paraId="5A9C79D8" w14:textId="0BDA7D40" w:rsidR="00A42648" w:rsidRDefault="00A42648" w:rsidP="00C37C4F">
      <w:pPr>
        <w:ind w:left="0"/>
        <w:jc w:val="both"/>
        <w:rPr>
          <w:rFonts w:ascii="Times New Roman" w:hAnsi="Times New Roman" w:cs="Times New Roman"/>
          <w:sz w:val="24"/>
          <w:szCs w:val="24"/>
          <w:lang w:val="es-ES"/>
        </w:rPr>
        <w:pPrChange w:id="921" w:author="REBECA" w:date="2021-05-26T18:06:00Z">
          <w:pPr>
            <w:ind w:left="0"/>
          </w:pPr>
        </w:pPrChange>
      </w:pPr>
      <w:r>
        <w:rPr>
          <w:noProof/>
        </w:rPr>
        <w:drawing>
          <wp:inline distT="0" distB="0" distL="0" distR="0" wp14:anchorId="77D53D9E" wp14:editId="7E4A84ED">
            <wp:extent cx="5400040" cy="1151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151890"/>
                    </a:xfrm>
                    <a:prstGeom prst="rect">
                      <a:avLst/>
                    </a:prstGeom>
                  </pic:spPr>
                </pic:pic>
              </a:graphicData>
            </a:graphic>
          </wp:inline>
        </w:drawing>
      </w:r>
    </w:p>
    <w:p w14:paraId="5803AB2F" w14:textId="6D3F970B" w:rsidR="00A42648" w:rsidRDefault="00A42648" w:rsidP="00C37C4F">
      <w:pPr>
        <w:ind w:left="0"/>
        <w:jc w:val="both"/>
        <w:rPr>
          <w:rFonts w:ascii="Times New Roman" w:hAnsi="Times New Roman" w:cs="Times New Roman"/>
          <w:sz w:val="24"/>
          <w:szCs w:val="24"/>
          <w:lang w:val="es-ES"/>
        </w:rPr>
        <w:pPrChange w:id="922" w:author="REBECA" w:date="2021-05-26T18:06:00Z">
          <w:pPr>
            <w:ind w:left="0"/>
          </w:pPr>
        </w:pPrChange>
      </w:pPr>
      <w:r>
        <w:rPr>
          <w:rFonts w:ascii="Times New Roman" w:hAnsi="Times New Roman" w:cs="Times New Roman"/>
          <w:sz w:val="24"/>
          <w:szCs w:val="24"/>
          <w:lang w:val="es-ES"/>
        </w:rPr>
        <w:t xml:space="preserve">Pero donde realmente encontramos la ventaja de Python es al realizar el análisis no de un depósito, sino de varios, </w:t>
      </w:r>
      <w:r w:rsidR="00F40E93">
        <w:rPr>
          <w:rFonts w:ascii="Times New Roman" w:hAnsi="Times New Roman" w:cs="Times New Roman"/>
          <w:sz w:val="24"/>
          <w:szCs w:val="24"/>
          <w:lang w:val="es-ES"/>
        </w:rPr>
        <w:t>cuantos más depósitos</w:t>
      </w:r>
      <w:r>
        <w:rPr>
          <w:rFonts w:ascii="Times New Roman" w:hAnsi="Times New Roman" w:cs="Times New Roman"/>
          <w:sz w:val="24"/>
          <w:szCs w:val="24"/>
          <w:lang w:val="es-ES"/>
        </w:rPr>
        <w:t xml:space="preserve"> tengamos que analizar más </w:t>
      </w:r>
      <w:r w:rsidR="00F40E93">
        <w:rPr>
          <w:rFonts w:ascii="Times New Roman" w:hAnsi="Times New Roman" w:cs="Times New Roman"/>
          <w:sz w:val="24"/>
          <w:szCs w:val="24"/>
          <w:lang w:val="es-ES"/>
        </w:rPr>
        <w:t xml:space="preserve">potente encontraremos esta herramienta. </w:t>
      </w:r>
    </w:p>
    <w:p w14:paraId="03CD8A2F" w14:textId="783926FB" w:rsidR="00A56274" w:rsidRDefault="00A56274" w:rsidP="00C37C4F">
      <w:pPr>
        <w:ind w:left="0"/>
        <w:jc w:val="both"/>
        <w:rPr>
          <w:ins w:id="923" w:author="REBECA" w:date="2021-05-26T20:25:00Z"/>
          <w:rFonts w:ascii="Times New Roman" w:hAnsi="Times New Roman" w:cs="Times New Roman"/>
          <w:sz w:val="24"/>
          <w:szCs w:val="24"/>
          <w:lang w:val="es-ES"/>
        </w:rPr>
      </w:pPr>
      <w:ins w:id="924" w:author="REBECA" w:date="2021-05-26T20:25:00Z">
        <w:r>
          <w:rPr>
            <w:rFonts w:ascii="Times New Roman" w:hAnsi="Times New Roman" w:cs="Times New Roman"/>
            <w:sz w:val="24"/>
            <w:szCs w:val="24"/>
            <w:lang w:val="es-ES"/>
          </w:rPr>
          <w:t xml:space="preserve">Nos hemos inventado una serie de datos, y les </w:t>
        </w:r>
      </w:ins>
      <w:ins w:id="925" w:author="REBECA" w:date="2021-05-26T20:26:00Z">
        <w:r>
          <w:rPr>
            <w:rFonts w:ascii="Times New Roman" w:hAnsi="Times New Roman" w:cs="Times New Roman"/>
            <w:sz w:val="24"/>
            <w:szCs w:val="24"/>
            <w:lang w:val="es-ES"/>
          </w:rPr>
          <w:t>hemos asignado nombres de entidades bancarias (podríamos haber elegido colores o cualquier otra opción), y los vamos a utilizar para realizar una comparativa y su gráfica.</w:t>
        </w:r>
      </w:ins>
    </w:p>
    <w:p w14:paraId="44E621DC" w14:textId="2BBE3F8A" w:rsidR="00F40E93" w:rsidDel="00A56274" w:rsidRDefault="00F40E93" w:rsidP="00C37C4F">
      <w:pPr>
        <w:ind w:left="0"/>
        <w:jc w:val="both"/>
        <w:rPr>
          <w:del w:id="926" w:author="REBECA" w:date="2021-05-26T20:26:00Z"/>
          <w:rFonts w:ascii="Times New Roman" w:hAnsi="Times New Roman" w:cs="Times New Roman"/>
          <w:sz w:val="24"/>
          <w:szCs w:val="24"/>
          <w:lang w:val="es-ES"/>
        </w:rPr>
        <w:pPrChange w:id="927" w:author="REBECA" w:date="2021-05-26T18:06:00Z">
          <w:pPr>
            <w:ind w:left="0"/>
          </w:pPr>
        </w:pPrChange>
      </w:pPr>
      <w:del w:id="928" w:author="REBECA" w:date="2021-05-26T20:26:00Z">
        <w:r w:rsidDel="00A56274">
          <w:rPr>
            <w:rFonts w:ascii="Times New Roman" w:hAnsi="Times New Roman" w:cs="Times New Roman"/>
            <w:sz w:val="24"/>
            <w:szCs w:val="24"/>
            <w:lang w:val="es-ES"/>
          </w:rPr>
          <w:delText>Indicamos varios depósitos, y los denominamos la Entidad que ofrece el producto para luego realizar una comparativa entre ellos y hacer una gráfica que nos permita compararlos de forma rápida y sencilla.</w:delText>
        </w:r>
      </w:del>
    </w:p>
    <w:p w14:paraId="392A7CE6" w14:textId="39F0E3BB" w:rsidR="00F40E93" w:rsidRDefault="00F40E93" w:rsidP="00C37C4F">
      <w:pPr>
        <w:ind w:left="0"/>
        <w:jc w:val="both"/>
        <w:rPr>
          <w:rFonts w:ascii="Times New Roman" w:hAnsi="Times New Roman" w:cs="Times New Roman"/>
          <w:sz w:val="24"/>
          <w:szCs w:val="24"/>
          <w:lang w:val="es-ES"/>
        </w:rPr>
        <w:pPrChange w:id="929" w:author="REBECA" w:date="2021-05-26T18:06:00Z">
          <w:pPr>
            <w:ind w:left="0"/>
          </w:pPr>
        </w:pPrChange>
      </w:pPr>
      <w:r>
        <w:rPr>
          <w:noProof/>
        </w:rPr>
        <w:drawing>
          <wp:inline distT="0" distB="0" distL="0" distR="0" wp14:anchorId="4DF2A579" wp14:editId="0BA95C2F">
            <wp:extent cx="3507129" cy="8466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8025" cy="858963"/>
                    </a:xfrm>
                    <a:prstGeom prst="rect">
                      <a:avLst/>
                    </a:prstGeom>
                  </pic:spPr>
                </pic:pic>
              </a:graphicData>
            </a:graphic>
          </wp:inline>
        </w:drawing>
      </w:r>
    </w:p>
    <w:p w14:paraId="051DA0A8" w14:textId="1DC3FC94" w:rsidR="00F40E93" w:rsidRDefault="00F40E93" w:rsidP="00C37C4F">
      <w:pPr>
        <w:ind w:left="0"/>
        <w:jc w:val="both"/>
        <w:rPr>
          <w:rFonts w:ascii="Times New Roman" w:hAnsi="Times New Roman" w:cs="Times New Roman"/>
          <w:sz w:val="24"/>
          <w:szCs w:val="24"/>
          <w:lang w:val="es-ES"/>
        </w:rPr>
        <w:pPrChange w:id="930" w:author="REBECA" w:date="2021-05-26T18:06:00Z">
          <w:pPr>
            <w:ind w:left="0"/>
          </w:pPr>
        </w:pPrChange>
      </w:pPr>
      <w:r>
        <w:rPr>
          <w:rFonts w:ascii="Times New Roman" w:hAnsi="Times New Roman" w:cs="Times New Roman"/>
          <w:sz w:val="24"/>
          <w:szCs w:val="24"/>
          <w:lang w:val="es-ES"/>
        </w:rPr>
        <w:t>A continuación, creamos una lista a partir de los intereses que generan cada uno de los depósitos de nuestro ejemplo.</w:t>
      </w:r>
    </w:p>
    <w:p w14:paraId="7B5ED042" w14:textId="50E4A64C" w:rsidR="00F40E93" w:rsidRDefault="00F40E93" w:rsidP="00C37C4F">
      <w:pPr>
        <w:ind w:left="0"/>
        <w:jc w:val="both"/>
        <w:rPr>
          <w:rFonts w:ascii="Times New Roman" w:hAnsi="Times New Roman" w:cs="Times New Roman"/>
          <w:sz w:val="24"/>
          <w:szCs w:val="24"/>
          <w:lang w:val="es-ES"/>
        </w:rPr>
        <w:pPrChange w:id="931" w:author="REBECA" w:date="2021-05-26T18:06:00Z">
          <w:pPr>
            <w:ind w:left="0"/>
          </w:pPr>
        </w:pPrChange>
      </w:pPr>
      <w:r>
        <w:rPr>
          <w:noProof/>
        </w:rPr>
        <w:drawing>
          <wp:inline distT="0" distB="0" distL="0" distR="0" wp14:anchorId="440F0BF2" wp14:editId="374275A2">
            <wp:extent cx="5400040" cy="4241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24180"/>
                    </a:xfrm>
                    <a:prstGeom prst="rect">
                      <a:avLst/>
                    </a:prstGeom>
                  </pic:spPr>
                </pic:pic>
              </a:graphicData>
            </a:graphic>
          </wp:inline>
        </w:drawing>
      </w:r>
    </w:p>
    <w:p w14:paraId="29E632B2" w14:textId="3368DE1B" w:rsidR="00F40E93" w:rsidRDefault="00F40E93" w:rsidP="00C37C4F">
      <w:pPr>
        <w:ind w:left="0"/>
        <w:jc w:val="both"/>
        <w:rPr>
          <w:rFonts w:ascii="Times New Roman" w:hAnsi="Times New Roman" w:cs="Times New Roman"/>
          <w:sz w:val="24"/>
          <w:szCs w:val="24"/>
          <w:lang w:val="es-ES"/>
        </w:rPr>
        <w:pPrChange w:id="932" w:author="REBECA" w:date="2021-05-26T18:06:00Z">
          <w:pPr>
            <w:ind w:left="0"/>
          </w:pPr>
        </w:pPrChange>
      </w:pPr>
      <w:del w:id="933" w:author="REBECA" w:date="2021-05-26T20:27:00Z">
        <w:r w:rsidDel="00A56274">
          <w:rPr>
            <w:rFonts w:ascii="Times New Roman" w:hAnsi="Times New Roman" w:cs="Times New Roman"/>
            <w:sz w:val="24"/>
            <w:szCs w:val="24"/>
            <w:lang w:val="es-ES"/>
          </w:rPr>
          <w:delText>Posteriormente realizamos una gráfica mediante el siguiente código:</w:delText>
        </w:r>
      </w:del>
      <w:ins w:id="934" w:author="REBECA" w:date="2021-05-26T20:27:00Z">
        <w:r w:rsidR="00A56274">
          <w:rPr>
            <w:rFonts w:ascii="Times New Roman" w:hAnsi="Times New Roman" w:cs="Times New Roman"/>
            <w:sz w:val="24"/>
            <w:szCs w:val="24"/>
            <w:lang w:val="es-ES"/>
          </w:rPr>
          <w:t>Este es el código que nos devuelve una gráfica:</w:t>
        </w:r>
      </w:ins>
    </w:p>
    <w:p w14:paraId="32E77CA0" w14:textId="5D49DE29" w:rsidR="00F40E93" w:rsidRDefault="00F40E93" w:rsidP="00A56274">
      <w:pPr>
        <w:ind w:left="0"/>
        <w:jc w:val="center"/>
        <w:rPr>
          <w:rFonts w:ascii="Times New Roman" w:hAnsi="Times New Roman" w:cs="Times New Roman"/>
          <w:sz w:val="24"/>
          <w:szCs w:val="24"/>
          <w:lang w:val="es-ES"/>
        </w:rPr>
        <w:pPrChange w:id="935" w:author="REBECA" w:date="2021-05-26T20:27:00Z">
          <w:pPr>
            <w:ind w:left="0"/>
          </w:pPr>
        </w:pPrChange>
      </w:pPr>
      <w:r>
        <w:rPr>
          <w:noProof/>
        </w:rPr>
        <w:drawing>
          <wp:inline distT="0" distB="0" distL="0" distR="0" wp14:anchorId="298E2210" wp14:editId="0056CCCD">
            <wp:extent cx="3703899" cy="10522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4665" cy="1066708"/>
                    </a:xfrm>
                    <a:prstGeom prst="rect">
                      <a:avLst/>
                    </a:prstGeom>
                  </pic:spPr>
                </pic:pic>
              </a:graphicData>
            </a:graphic>
          </wp:inline>
        </w:drawing>
      </w:r>
    </w:p>
    <w:p w14:paraId="3CA4E6D5" w14:textId="59729FCB" w:rsidR="00F40E93" w:rsidDel="00A56274" w:rsidRDefault="00F40E93" w:rsidP="00C37C4F">
      <w:pPr>
        <w:ind w:left="0"/>
        <w:jc w:val="both"/>
        <w:rPr>
          <w:del w:id="936" w:author="REBECA" w:date="2021-05-26T20:27:00Z"/>
          <w:rFonts w:ascii="Times New Roman" w:hAnsi="Times New Roman" w:cs="Times New Roman"/>
          <w:sz w:val="24"/>
          <w:szCs w:val="24"/>
          <w:lang w:val="es-ES"/>
        </w:rPr>
        <w:pPrChange w:id="937" w:author="REBECA" w:date="2021-05-26T18:06:00Z">
          <w:pPr>
            <w:ind w:left="0"/>
          </w:pPr>
        </w:pPrChange>
      </w:pPr>
      <w:del w:id="938" w:author="REBECA" w:date="2021-05-26T20:27:00Z">
        <w:r w:rsidDel="00A56274">
          <w:rPr>
            <w:rFonts w:ascii="Times New Roman" w:hAnsi="Times New Roman" w:cs="Times New Roman"/>
            <w:sz w:val="24"/>
            <w:szCs w:val="24"/>
            <w:lang w:val="es-ES"/>
          </w:rPr>
          <w:lastRenderedPageBreak/>
          <w:delText>Cuyo resultado es:</w:delText>
        </w:r>
      </w:del>
    </w:p>
    <w:p w14:paraId="1F431F71" w14:textId="4A7D385D" w:rsidR="00F40E93" w:rsidRDefault="00F40E93" w:rsidP="00C231E0">
      <w:pPr>
        <w:ind w:left="0"/>
        <w:jc w:val="center"/>
        <w:rPr>
          <w:rFonts w:ascii="Times New Roman" w:hAnsi="Times New Roman" w:cs="Times New Roman"/>
          <w:sz w:val="24"/>
          <w:szCs w:val="24"/>
          <w:lang w:val="es-ES"/>
        </w:rPr>
      </w:pPr>
      <w:r>
        <w:rPr>
          <w:noProof/>
        </w:rPr>
        <w:drawing>
          <wp:inline distT="0" distB="0" distL="0" distR="0" wp14:anchorId="6A2B5420" wp14:editId="5D8099DB">
            <wp:extent cx="3565002" cy="1770344"/>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5746" cy="1780645"/>
                    </a:xfrm>
                    <a:prstGeom prst="rect">
                      <a:avLst/>
                    </a:prstGeom>
                  </pic:spPr>
                </pic:pic>
              </a:graphicData>
            </a:graphic>
          </wp:inline>
        </w:drawing>
      </w:r>
    </w:p>
    <w:p w14:paraId="047ED926" w14:textId="35396392" w:rsidR="00F40E93" w:rsidRDefault="00F40E93" w:rsidP="00C37C4F">
      <w:pPr>
        <w:ind w:left="0"/>
        <w:jc w:val="both"/>
        <w:rPr>
          <w:ins w:id="939" w:author="REBECA" w:date="2021-05-26T20:29:00Z"/>
          <w:rFonts w:ascii="Times New Roman" w:hAnsi="Times New Roman" w:cs="Times New Roman"/>
          <w:i/>
          <w:iCs/>
          <w:sz w:val="24"/>
          <w:szCs w:val="24"/>
          <w:lang w:val="es-ES"/>
        </w:rPr>
      </w:pPr>
      <w:r>
        <w:rPr>
          <w:rFonts w:ascii="Times New Roman" w:hAnsi="Times New Roman" w:cs="Times New Roman"/>
          <w:sz w:val="24"/>
          <w:szCs w:val="24"/>
          <w:lang w:val="es-ES"/>
        </w:rPr>
        <w:t xml:space="preserve">Como podemos ver en la gráfica, en función de los intereses que generan los depósitos, comprobamos que el ofrecido por La Caixa es el que más rentabilidad nos aporta. </w:t>
      </w:r>
      <w:ins w:id="940" w:author="REBECA" w:date="2021-05-26T20:28:00Z">
        <w:r w:rsidR="00A56274">
          <w:rPr>
            <w:rFonts w:ascii="Times New Roman" w:hAnsi="Times New Roman" w:cs="Times New Roman"/>
            <w:sz w:val="24"/>
            <w:szCs w:val="24"/>
            <w:lang w:val="es-ES"/>
          </w:rPr>
          <w:t xml:space="preserve">Si observamos con detenimientos los datos, podemos indicar que no son homogéneos. Cada depósito nos indica un periodo de inversión diferente, por lo que la cantidad de intereses puede derivarse </w:t>
        </w:r>
      </w:ins>
      <w:ins w:id="941" w:author="REBECA" w:date="2021-05-26T20:29:00Z">
        <w:r w:rsidR="00A56274">
          <w:rPr>
            <w:rFonts w:ascii="Times New Roman" w:hAnsi="Times New Roman" w:cs="Times New Roman"/>
            <w:sz w:val="24"/>
            <w:szCs w:val="24"/>
            <w:lang w:val="es-ES"/>
          </w:rPr>
          <w:t>de la cantidad de tiempo que se mantiene la inversión y no así de su rentabilidad.</w:t>
        </w:r>
      </w:ins>
      <w:del w:id="942" w:author="REBECA" w:date="2021-05-26T20:29:00Z">
        <w:r w:rsidDel="00A56274">
          <w:rPr>
            <w:rFonts w:ascii="Times New Roman" w:hAnsi="Times New Roman" w:cs="Times New Roman"/>
            <w:sz w:val="24"/>
            <w:szCs w:val="24"/>
            <w:lang w:val="es-ES"/>
          </w:rPr>
          <w:delText xml:space="preserve">Sin embargo, en este gráfico no se está teniendo en cuenta un hecho importante, y es la homogeneidad de los datos. Si observamos, cada uno de los depósitos implica un periodo de tiempo diferente de </w:delText>
        </w:r>
        <w:r w:rsidR="003324ED" w:rsidDel="00A56274">
          <w:rPr>
            <w:rFonts w:ascii="Times New Roman" w:hAnsi="Times New Roman" w:cs="Times New Roman"/>
            <w:sz w:val="24"/>
            <w:szCs w:val="24"/>
            <w:lang w:val="es-ES"/>
          </w:rPr>
          <w:delText xml:space="preserve">inversión, </w:delText>
        </w:r>
        <w:r w:rsidDel="00A56274">
          <w:rPr>
            <w:rFonts w:ascii="Times New Roman" w:hAnsi="Times New Roman" w:cs="Times New Roman"/>
            <w:sz w:val="24"/>
            <w:szCs w:val="24"/>
            <w:lang w:val="es-ES"/>
          </w:rPr>
          <w:delText xml:space="preserve">por </w:delText>
        </w:r>
        <w:r w:rsidR="003324ED" w:rsidDel="00A56274">
          <w:rPr>
            <w:rFonts w:ascii="Times New Roman" w:hAnsi="Times New Roman" w:cs="Times New Roman"/>
            <w:sz w:val="24"/>
            <w:szCs w:val="24"/>
            <w:lang w:val="es-ES"/>
          </w:rPr>
          <w:delText>tanto,</w:delText>
        </w:r>
        <w:r w:rsidDel="00A56274">
          <w:rPr>
            <w:rFonts w:ascii="Times New Roman" w:hAnsi="Times New Roman" w:cs="Times New Roman"/>
            <w:sz w:val="24"/>
            <w:szCs w:val="24"/>
            <w:lang w:val="es-ES"/>
          </w:rPr>
          <w:delText xml:space="preserve"> mientras que La Caixa </w:delText>
        </w:r>
        <w:r w:rsidR="003324ED" w:rsidDel="00A56274">
          <w:rPr>
            <w:rFonts w:ascii="Times New Roman" w:hAnsi="Times New Roman" w:cs="Times New Roman"/>
            <w:sz w:val="24"/>
            <w:szCs w:val="24"/>
            <w:lang w:val="es-ES"/>
          </w:rPr>
          <w:delText>implica mantener la inversión durante 6 periodos, ING solo nos pide 4.</w:delText>
        </w:r>
      </w:del>
      <w:r w:rsidR="003324ED">
        <w:rPr>
          <w:rFonts w:ascii="Times New Roman" w:hAnsi="Times New Roman" w:cs="Times New Roman"/>
          <w:sz w:val="24"/>
          <w:szCs w:val="24"/>
          <w:lang w:val="es-ES"/>
        </w:rPr>
        <w:t xml:space="preserve"> Para unificar la información hemos creado una pequeña variación, sustituyendo el tiempo por una variable denominada </w:t>
      </w:r>
      <w:r w:rsidR="003324ED" w:rsidRPr="003324ED">
        <w:rPr>
          <w:rFonts w:ascii="Times New Roman" w:hAnsi="Times New Roman" w:cs="Times New Roman"/>
          <w:i/>
          <w:iCs/>
          <w:sz w:val="24"/>
          <w:szCs w:val="24"/>
          <w:lang w:val="es-ES"/>
        </w:rPr>
        <w:t>n</w:t>
      </w:r>
      <w:r w:rsidR="003324ED">
        <w:rPr>
          <w:rFonts w:ascii="Times New Roman" w:hAnsi="Times New Roman" w:cs="Times New Roman"/>
          <w:i/>
          <w:iCs/>
          <w:sz w:val="24"/>
          <w:szCs w:val="24"/>
          <w:lang w:val="es-ES"/>
        </w:rPr>
        <w:t xml:space="preserve">. </w:t>
      </w:r>
    </w:p>
    <w:p w14:paraId="6B0C8F52" w14:textId="75AD9E65" w:rsidR="00A56274" w:rsidRDefault="00A56274" w:rsidP="00C37C4F">
      <w:pPr>
        <w:ind w:left="0"/>
        <w:jc w:val="both"/>
        <w:rPr>
          <w:ins w:id="943" w:author="REBECA" w:date="2021-05-26T20:29:00Z"/>
          <w:rFonts w:ascii="Times New Roman" w:hAnsi="Times New Roman" w:cs="Times New Roman"/>
          <w:i/>
          <w:iCs/>
          <w:sz w:val="24"/>
          <w:szCs w:val="24"/>
          <w:lang w:val="es-ES"/>
        </w:rPr>
      </w:pPr>
      <w:r>
        <w:rPr>
          <w:noProof/>
        </w:rPr>
        <w:drawing>
          <wp:anchor distT="0" distB="0" distL="114300" distR="114300" simplePos="0" relativeHeight="251677696" behindDoc="0" locked="0" layoutInCell="1" allowOverlap="1" wp14:anchorId="1A568CF2" wp14:editId="69A1CDB4">
            <wp:simplePos x="0" y="0"/>
            <wp:positionH relativeFrom="margin">
              <wp:posOffset>1382717</wp:posOffset>
            </wp:positionH>
            <wp:positionV relativeFrom="paragraph">
              <wp:posOffset>-1270</wp:posOffset>
            </wp:positionV>
            <wp:extent cx="3106224" cy="815273"/>
            <wp:effectExtent l="0" t="0" r="0" b="444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06224" cy="815273"/>
                    </a:xfrm>
                    <a:prstGeom prst="rect">
                      <a:avLst/>
                    </a:prstGeom>
                  </pic:spPr>
                </pic:pic>
              </a:graphicData>
            </a:graphic>
            <wp14:sizeRelH relativeFrom="margin">
              <wp14:pctWidth>0</wp14:pctWidth>
            </wp14:sizeRelH>
            <wp14:sizeRelV relativeFrom="margin">
              <wp14:pctHeight>0</wp14:pctHeight>
            </wp14:sizeRelV>
          </wp:anchor>
        </w:drawing>
      </w:r>
    </w:p>
    <w:p w14:paraId="365FFCC4" w14:textId="5ADF3E0F" w:rsidR="00A56274" w:rsidRPr="003324ED" w:rsidRDefault="00A56274" w:rsidP="00C37C4F">
      <w:pPr>
        <w:ind w:left="0"/>
        <w:jc w:val="both"/>
        <w:rPr>
          <w:rFonts w:ascii="Times New Roman" w:hAnsi="Times New Roman" w:cs="Times New Roman"/>
          <w:sz w:val="24"/>
          <w:szCs w:val="24"/>
          <w:lang w:val="es-ES"/>
        </w:rPr>
        <w:pPrChange w:id="944" w:author="REBECA" w:date="2021-05-26T18:06:00Z">
          <w:pPr>
            <w:ind w:left="0"/>
          </w:pPr>
        </w:pPrChange>
      </w:pPr>
    </w:p>
    <w:p w14:paraId="522616C7" w14:textId="248D4141" w:rsidR="003324ED" w:rsidRDefault="003324ED" w:rsidP="00C37C4F">
      <w:pPr>
        <w:ind w:left="0"/>
        <w:jc w:val="both"/>
        <w:rPr>
          <w:rFonts w:ascii="Times New Roman" w:hAnsi="Times New Roman" w:cs="Times New Roman"/>
          <w:sz w:val="24"/>
          <w:szCs w:val="24"/>
          <w:lang w:val="es-ES"/>
        </w:rPr>
        <w:pPrChange w:id="945" w:author="REBECA" w:date="2021-05-26T18:06:00Z">
          <w:pPr>
            <w:ind w:left="0"/>
          </w:pPr>
        </w:pPrChange>
      </w:pPr>
    </w:p>
    <w:p w14:paraId="62604E6A" w14:textId="66577162" w:rsidR="003324ED" w:rsidRDefault="003324ED" w:rsidP="00C37C4F">
      <w:pPr>
        <w:ind w:left="0"/>
        <w:jc w:val="both"/>
        <w:rPr>
          <w:rFonts w:ascii="Times New Roman" w:hAnsi="Times New Roman" w:cs="Times New Roman"/>
          <w:sz w:val="24"/>
          <w:szCs w:val="24"/>
          <w:lang w:val="es-ES"/>
        </w:rPr>
        <w:pPrChange w:id="946" w:author="REBECA" w:date="2021-05-26T18:06:00Z">
          <w:pPr>
            <w:ind w:left="0"/>
          </w:pPr>
        </w:pPrChange>
      </w:pPr>
      <w:r>
        <w:rPr>
          <w:rFonts w:ascii="Times New Roman" w:hAnsi="Times New Roman" w:cs="Times New Roman"/>
          <w:sz w:val="24"/>
          <w:szCs w:val="24"/>
          <w:lang w:val="es-ES"/>
        </w:rPr>
        <w:t>Al sustituir n por cualquier número, unificamos los periodos y podemos realizar un análisis más realista.</w:t>
      </w:r>
    </w:p>
    <w:p w14:paraId="4716C062" w14:textId="14A98C92" w:rsidR="003324ED" w:rsidRDefault="003324ED" w:rsidP="00C231E0">
      <w:pPr>
        <w:ind w:left="0"/>
        <w:jc w:val="center"/>
        <w:rPr>
          <w:rFonts w:ascii="Times New Roman" w:hAnsi="Times New Roman" w:cs="Times New Roman"/>
          <w:sz w:val="24"/>
          <w:szCs w:val="24"/>
          <w:lang w:val="es-ES"/>
        </w:rPr>
      </w:pPr>
      <w:r>
        <w:rPr>
          <w:noProof/>
        </w:rPr>
        <w:drawing>
          <wp:inline distT="0" distB="0" distL="0" distR="0" wp14:anchorId="138AE9B5" wp14:editId="56AFF290">
            <wp:extent cx="3628664" cy="1881751"/>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1713" cy="1893704"/>
                    </a:xfrm>
                    <a:prstGeom prst="rect">
                      <a:avLst/>
                    </a:prstGeom>
                  </pic:spPr>
                </pic:pic>
              </a:graphicData>
            </a:graphic>
          </wp:inline>
        </w:drawing>
      </w:r>
    </w:p>
    <w:p w14:paraId="1C377991" w14:textId="592DC6B8" w:rsidR="003324ED" w:rsidRDefault="003324ED" w:rsidP="00C37C4F">
      <w:pPr>
        <w:ind w:left="0"/>
        <w:jc w:val="both"/>
        <w:rPr>
          <w:rFonts w:ascii="Times New Roman" w:hAnsi="Times New Roman" w:cs="Times New Roman"/>
          <w:sz w:val="24"/>
          <w:szCs w:val="24"/>
          <w:lang w:val="es-ES"/>
        </w:rPr>
        <w:pPrChange w:id="947" w:author="REBECA" w:date="2021-05-26T18:06:00Z">
          <w:pPr>
            <w:ind w:left="0"/>
          </w:pPr>
        </w:pPrChange>
      </w:pPr>
      <w:r>
        <w:rPr>
          <w:rFonts w:ascii="Times New Roman" w:hAnsi="Times New Roman" w:cs="Times New Roman"/>
          <w:sz w:val="24"/>
          <w:szCs w:val="24"/>
          <w:lang w:val="es-ES"/>
        </w:rPr>
        <w:t>Aquí podemos comprobar como nuestra gráfica ha cambiado, y ahora es Banco Santander quien nos ofrece una mayor rentabilidad si mantenemos nuestra inversión la misma cantidad de periodos.</w:t>
      </w:r>
    </w:p>
    <w:p w14:paraId="284B9D8A" w14:textId="381D1975" w:rsidR="003324ED" w:rsidRPr="002B2411" w:rsidRDefault="003324ED" w:rsidP="00C37C4F">
      <w:pPr>
        <w:pStyle w:val="Ttulo3"/>
        <w:jc w:val="both"/>
        <w:rPr>
          <w:sz w:val="28"/>
          <w:szCs w:val="28"/>
          <w:lang w:val="es-ES"/>
        </w:rPr>
        <w:pPrChange w:id="948" w:author="REBECA" w:date="2021-05-26T18:06:00Z">
          <w:pPr>
            <w:pStyle w:val="Ttulo3"/>
          </w:pPr>
        </w:pPrChange>
      </w:pPr>
      <w:bookmarkStart w:id="949" w:name="_Toc72965723"/>
      <w:r w:rsidRPr="002B2411">
        <w:rPr>
          <w:sz w:val="28"/>
          <w:szCs w:val="28"/>
          <w:lang w:val="es-ES"/>
        </w:rPr>
        <w:t>ANÁLISIS DE PROYECTOS / INVERSIONES</w:t>
      </w:r>
      <w:bookmarkEnd w:id="949"/>
    </w:p>
    <w:p w14:paraId="39ED7301" w14:textId="77777777" w:rsidR="003324ED" w:rsidRPr="003324ED" w:rsidRDefault="003324ED" w:rsidP="00C37C4F">
      <w:pPr>
        <w:ind w:left="0"/>
        <w:jc w:val="both"/>
        <w:rPr>
          <w:rFonts w:ascii="Times New Roman" w:hAnsi="Times New Roman" w:cs="Times New Roman"/>
          <w:sz w:val="24"/>
          <w:szCs w:val="24"/>
          <w:lang w:val="es-ES"/>
        </w:rPr>
        <w:pPrChange w:id="950" w:author="REBECA" w:date="2021-05-26T18:06:00Z">
          <w:pPr>
            <w:ind w:left="0"/>
          </w:pPr>
        </w:pPrChange>
      </w:pPr>
      <w:r w:rsidRPr="003324ED">
        <w:rPr>
          <w:rFonts w:ascii="Times New Roman" w:hAnsi="Times New Roman" w:cs="Times New Roman"/>
          <w:sz w:val="24"/>
          <w:szCs w:val="24"/>
          <w:lang w:val="es-ES"/>
        </w:rPr>
        <w:t xml:space="preserve">Uno de los objetivos de este trabajo, es lograr mostrar a Python como una herramienta útil para la persona dedicada a las Finanzas, ya sea un </w:t>
      </w:r>
      <w:proofErr w:type="spellStart"/>
      <w:r w:rsidRPr="003324ED">
        <w:rPr>
          <w:rFonts w:ascii="Times New Roman" w:hAnsi="Times New Roman" w:cs="Times New Roman"/>
          <w:sz w:val="24"/>
          <w:szCs w:val="24"/>
          <w:lang w:val="es-ES"/>
        </w:rPr>
        <w:t>Controller</w:t>
      </w:r>
      <w:proofErr w:type="spellEnd"/>
      <w:r w:rsidRPr="003324ED">
        <w:rPr>
          <w:rFonts w:ascii="Times New Roman" w:hAnsi="Times New Roman" w:cs="Times New Roman"/>
          <w:sz w:val="24"/>
          <w:szCs w:val="24"/>
          <w:lang w:val="es-ES"/>
        </w:rPr>
        <w:t xml:space="preserve"> Financiero de una empresa, un Asesor Financiero de una Entidad Bancaria o un Analista de Riesgos.</w:t>
      </w:r>
    </w:p>
    <w:p w14:paraId="6561C0AE" w14:textId="77777777" w:rsidR="003324ED" w:rsidRPr="003324ED" w:rsidRDefault="003324ED" w:rsidP="00C37C4F">
      <w:pPr>
        <w:ind w:left="0"/>
        <w:jc w:val="both"/>
        <w:rPr>
          <w:rFonts w:ascii="Times New Roman" w:hAnsi="Times New Roman" w:cs="Times New Roman"/>
          <w:sz w:val="24"/>
          <w:szCs w:val="24"/>
          <w:lang w:val="es-ES"/>
        </w:rPr>
        <w:pPrChange w:id="951" w:author="REBECA" w:date="2021-05-26T18:06:00Z">
          <w:pPr>
            <w:ind w:left="0"/>
          </w:pPr>
        </w:pPrChange>
      </w:pPr>
      <w:r w:rsidRPr="003324ED">
        <w:rPr>
          <w:rFonts w:ascii="Times New Roman" w:hAnsi="Times New Roman" w:cs="Times New Roman"/>
          <w:sz w:val="24"/>
          <w:szCs w:val="24"/>
          <w:lang w:val="es-ES"/>
        </w:rPr>
        <w:lastRenderedPageBreak/>
        <w:t>Una vez que hemos comprobado distintas maneras de realizar cálculos con Python, es decir, de crear distintas calculadoras, vamos a desarrollar el análisis de un proyecto, intentando parametrizar todas las variables, para poder introducir los datos que tengamos y obtener el Análisis de distintos proyectos.</w:t>
      </w:r>
    </w:p>
    <w:p w14:paraId="7229D2D0" w14:textId="25267475" w:rsidR="003324ED" w:rsidRPr="003324ED" w:rsidRDefault="003324ED" w:rsidP="00C37C4F">
      <w:pPr>
        <w:ind w:left="0"/>
        <w:jc w:val="both"/>
        <w:rPr>
          <w:rFonts w:ascii="Times New Roman" w:hAnsi="Times New Roman" w:cs="Times New Roman"/>
          <w:sz w:val="24"/>
          <w:szCs w:val="24"/>
          <w:lang w:val="es-ES"/>
        </w:rPr>
        <w:pPrChange w:id="952" w:author="REBECA" w:date="2021-05-26T18:06:00Z">
          <w:pPr>
            <w:ind w:left="0"/>
          </w:pPr>
        </w:pPrChange>
      </w:pPr>
      <w:r w:rsidRPr="003324ED">
        <w:rPr>
          <w:rFonts w:ascii="Times New Roman" w:hAnsi="Times New Roman" w:cs="Times New Roman"/>
          <w:sz w:val="24"/>
          <w:szCs w:val="24"/>
          <w:lang w:val="es-ES"/>
        </w:rPr>
        <w:t>Para ello, lo primero que vamos a plantear son las necesidades que tenemos a la hora de valorar un proyecto, ya sea la creación de una nueva empresa o la expansión de esta.</w:t>
      </w:r>
      <w:r>
        <w:rPr>
          <w:rFonts w:ascii="Times New Roman" w:hAnsi="Times New Roman" w:cs="Times New Roman"/>
          <w:sz w:val="24"/>
          <w:szCs w:val="24"/>
          <w:lang w:val="es-ES"/>
        </w:rPr>
        <w:t xml:space="preserve"> D</w:t>
      </w:r>
      <w:r w:rsidRPr="003324ED">
        <w:rPr>
          <w:rFonts w:ascii="Times New Roman" w:hAnsi="Times New Roman" w:cs="Times New Roman"/>
          <w:sz w:val="24"/>
          <w:szCs w:val="24"/>
          <w:lang w:val="es-ES"/>
        </w:rPr>
        <w:t>ebemos tener presentes 3 aspectos importantes:</w:t>
      </w:r>
    </w:p>
    <w:p w14:paraId="49895C37" w14:textId="77777777" w:rsidR="003324ED" w:rsidRPr="003324ED" w:rsidRDefault="003324ED" w:rsidP="00C37C4F">
      <w:pPr>
        <w:pStyle w:val="Prrafodelista"/>
        <w:numPr>
          <w:ilvl w:val="0"/>
          <w:numId w:val="16"/>
        </w:numPr>
        <w:spacing w:line="259" w:lineRule="auto"/>
        <w:jc w:val="both"/>
        <w:rPr>
          <w:rFonts w:ascii="Times New Roman" w:hAnsi="Times New Roman" w:cs="Times New Roman"/>
          <w:sz w:val="24"/>
          <w:szCs w:val="24"/>
        </w:rPr>
        <w:pPrChange w:id="953" w:author="REBECA" w:date="2021-05-26T18:06:00Z">
          <w:pPr>
            <w:pStyle w:val="Prrafodelista"/>
            <w:numPr>
              <w:numId w:val="16"/>
            </w:numPr>
            <w:spacing w:line="259" w:lineRule="auto"/>
            <w:ind w:hanging="360"/>
          </w:pPr>
        </w:pPrChange>
      </w:pPr>
      <w:proofErr w:type="spellStart"/>
      <w:r w:rsidRPr="003324ED">
        <w:rPr>
          <w:rFonts w:ascii="Times New Roman" w:hAnsi="Times New Roman" w:cs="Times New Roman"/>
          <w:sz w:val="24"/>
          <w:szCs w:val="24"/>
        </w:rPr>
        <w:t>Liquidez</w:t>
      </w:r>
      <w:proofErr w:type="spellEnd"/>
    </w:p>
    <w:p w14:paraId="35A37E20" w14:textId="77777777" w:rsidR="003324ED" w:rsidRPr="003324ED" w:rsidRDefault="003324ED" w:rsidP="00C37C4F">
      <w:pPr>
        <w:pStyle w:val="Prrafodelista"/>
        <w:numPr>
          <w:ilvl w:val="0"/>
          <w:numId w:val="16"/>
        </w:numPr>
        <w:spacing w:line="259" w:lineRule="auto"/>
        <w:jc w:val="both"/>
        <w:rPr>
          <w:rFonts w:ascii="Times New Roman" w:hAnsi="Times New Roman" w:cs="Times New Roman"/>
          <w:sz w:val="24"/>
          <w:szCs w:val="24"/>
        </w:rPr>
        <w:pPrChange w:id="954" w:author="REBECA" w:date="2021-05-26T18:06:00Z">
          <w:pPr>
            <w:pStyle w:val="Prrafodelista"/>
            <w:numPr>
              <w:numId w:val="16"/>
            </w:numPr>
            <w:spacing w:line="259" w:lineRule="auto"/>
            <w:ind w:hanging="360"/>
          </w:pPr>
        </w:pPrChange>
      </w:pPr>
      <w:proofErr w:type="spellStart"/>
      <w:r w:rsidRPr="003324ED">
        <w:rPr>
          <w:rFonts w:ascii="Times New Roman" w:hAnsi="Times New Roman" w:cs="Times New Roman"/>
          <w:sz w:val="24"/>
          <w:szCs w:val="24"/>
        </w:rPr>
        <w:t>Rentabilidad</w:t>
      </w:r>
      <w:proofErr w:type="spellEnd"/>
    </w:p>
    <w:p w14:paraId="5C2A6ACA" w14:textId="77777777" w:rsidR="003324ED" w:rsidRPr="003324ED" w:rsidRDefault="003324ED" w:rsidP="00C37C4F">
      <w:pPr>
        <w:pStyle w:val="Prrafodelista"/>
        <w:numPr>
          <w:ilvl w:val="0"/>
          <w:numId w:val="16"/>
        </w:numPr>
        <w:spacing w:line="259" w:lineRule="auto"/>
        <w:jc w:val="both"/>
        <w:rPr>
          <w:rFonts w:ascii="Times New Roman" w:hAnsi="Times New Roman" w:cs="Times New Roman"/>
          <w:sz w:val="24"/>
          <w:szCs w:val="24"/>
        </w:rPr>
        <w:pPrChange w:id="955" w:author="REBECA" w:date="2021-05-26T18:06:00Z">
          <w:pPr>
            <w:pStyle w:val="Prrafodelista"/>
            <w:numPr>
              <w:numId w:val="16"/>
            </w:numPr>
            <w:spacing w:line="259" w:lineRule="auto"/>
            <w:ind w:hanging="360"/>
          </w:pPr>
        </w:pPrChange>
      </w:pPr>
      <w:proofErr w:type="spellStart"/>
      <w:r w:rsidRPr="003324ED">
        <w:rPr>
          <w:rFonts w:ascii="Times New Roman" w:hAnsi="Times New Roman" w:cs="Times New Roman"/>
          <w:sz w:val="24"/>
          <w:szCs w:val="24"/>
        </w:rPr>
        <w:t>Riesgo</w:t>
      </w:r>
      <w:proofErr w:type="spellEnd"/>
    </w:p>
    <w:p w14:paraId="624FA711" w14:textId="77777777" w:rsidR="003324ED" w:rsidRPr="003324ED" w:rsidRDefault="003324ED" w:rsidP="00C37C4F">
      <w:pPr>
        <w:ind w:left="0"/>
        <w:jc w:val="both"/>
        <w:rPr>
          <w:rFonts w:ascii="Times New Roman" w:hAnsi="Times New Roman" w:cs="Times New Roman"/>
          <w:sz w:val="24"/>
          <w:szCs w:val="24"/>
          <w:lang w:val="es-ES"/>
        </w:rPr>
        <w:pPrChange w:id="956" w:author="REBECA" w:date="2021-05-26T18:06:00Z">
          <w:pPr>
            <w:ind w:left="0"/>
          </w:pPr>
        </w:pPrChange>
      </w:pPr>
      <w:r w:rsidRPr="003324ED">
        <w:rPr>
          <w:rFonts w:ascii="Times New Roman" w:hAnsi="Times New Roman" w:cs="Times New Roman"/>
          <w:sz w:val="24"/>
          <w:szCs w:val="24"/>
          <w:lang w:val="es-ES"/>
        </w:rPr>
        <w:t>Que elementos debemos tener para realizar cualquier análisis:</w:t>
      </w:r>
    </w:p>
    <w:p w14:paraId="24C90F4B" w14:textId="29B913DF" w:rsidR="003324ED" w:rsidRPr="003324ED" w:rsidRDefault="003324ED" w:rsidP="00C37C4F">
      <w:pPr>
        <w:ind w:left="0"/>
        <w:jc w:val="both"/>
        <w:rPr>
          <w:rFonts w:ascii="Times New Roman" w:hAnsi="Times New Roman" w:cs="Times New Roman"/>
          <w:sz w:val="24"/>
          <w:szCs w:val="24"/>
          <w:lang w:val="es-ES"/>
        </w:rPr>
        <w:pPrChange w:id="957" w:author="REBECA" w:date="2021-05-26T18:06:00Z">
          <w:pPr>
            <w:ind w:left="0"/>
          </w:pPr>
        </w:pPrChange>
      </w:pPr>
      <w:r w:rsidRPr="003324ED">
        <w:rPr>
          <w:rFonts w:ascii="Times New Roman" w:hAnsi="Times New Roman" w:cs="Times New Roman"/>
          <w:sz w:val="24"/>
          <w:szCs w:val="24"/>
          <w:lang w:val="es-ES"/>
        </w:rPr>
        <w:t xml:space="preserve">Los flujos de caja del proyecto o Cash </w:t>
      </w:r>
      <w:proofErr w:type="spellStart"/>
      <w:r w:rsidRPr="003324ED">
        <w:rPr>
          <w:rFonts w:ascii="Times New Roman" w:hAnsi="Times New Roman" w:cs="Times New Roman"/>
          <w:sz w:val="24"/>
          <w:szCs w:val="24"/>
          <w:lang w:val="es-ES"/>
        </w:rPr>
        <w:t>Flows</w:t>
      </w:r>
      <w:proofErr w:type="spellEnd"/>
      <w:r w:rsidRPr="003324ED">
        <w:rPr>
          <w:rFonts w:ascii="Times New Roman" w:hAnsi="Times New Roman" w:cs="Times New Roman"/>
          <w:sz w:val="24"/>
          <w:szCs w:val="24"/>
          <w:lang w:val="es-ES"/>
        </w:rPr>
        <w:t>, ya que el beneficio o pérdida contable está afectado por una serie de normas contables que no tienen por qué reflejar la situación patrimonial real de la empresa. Normalmente el periodo que se utiliza es años, pudiendo ser mensual o trimestral en proyectos más cortos, y podemos realizar las proyecciones a futuro entre 3 y 7 años, reservando más años solo en aquellos proyectos en los que el periodo de maduración es elevado.</w:t>
      </w:r>
    </w:p>
    <w:p w14:paraId="505C7B19" w14:textId="3FB4A77A" w:rsidR="003324ED" w:rsidRPr="003324ED" w:rsidDel="00142823" w:rsidRDefault="003324ED" w:rsidP="00C37C4F">
      <w:pPr>
        <w:ind w:left="0"/>
        <w:jc w:val="both"/>
        <w:rPr>
          <w:del w:id="958" w:author="REBECA" w:date="2021-05-26T20:45:00Z"/>
          <w:rFonts w:ascii="Times New Roman" w:hAnsi="Times New Roman" w:cs="Times New Roman"/>
          <w:sz w:val="24"/>
          <w:szCs w:val="24"/>
          <w:lang w:val="es-ES"/>
        </w:rPr>
        <w:pPrChange w:id="959" w:author="REBECA" w:date="2021-05-26T18:06:00Z">
          <w:pPr>
            <w:ind w:left="0"/>
          </w:pPr>
        </w:pPrChange>
      </w:pPr>
      <w:r w:rsidRPr="003324ED">
        <w:rPr>
          <w:rFonts w:ascii="Times New Roman" w:hAnsi="Times New Roman" w:cs="Times New Roman"/>
          <w:sz w:val="24"/>
          <w:szCs w:val="24"/>
          <w:lang w:val="es-ES"/>
        </w:rPr>
        <w:t>En los proyectos más simples como una inversión en bonos, el cálculo es sencillo, tenemos una inversión inicial negativa, para después tener una serie de ingresos hasta el último periodo donde obtendremos además el capital invertido.</w:t>
      </w:r>
      <w:ins w:id="960" w:author="REBECA" w:date="2021-05-26T20:45:00Z">
        <w:r w:rsidR="00142823">
          <w:rPr>
            <w:rFonts w:ascii="Times New Roman" w:hAnsi="Times New Roman" w:cs="Times New Roman"/>
            <w:sz w:val="24"/>
            <w:szCs w:val="24"/>
            <w:lang w:val="es-ES"/>
          </w:rPr>
          <w:t xml:space="preserve"> </w:t>
        </w:r>
      </w:ins>
    </w:p>
    <w:p w14:paraId="06EB5988" w14:textId="1089DAF3" w:rsidR="003324ED" w:rsidRPr="003324ED" w:rsidRDefault="003324ED" w:rsidP="00C37C4F">
      <w:pPr>
        <w:ind w:left="0"/>
        <w:jc w:val="both"/>
        <w:rPr>
          <w:rFonts w:ascii="Times New Roman" w:hAnsi="Times New Roman" w:cs="Times New Roman"/>
          <w:sz w:val="24"/>
          <w:szCs w:val="24"/>
          <w:lang w:val="es-ES"/>
        </w:rPr>
        <w:pPrChange w:id="961" w:author="REBECA" w:date="2021-05-26T18:06:00Z">
          <w:pPr>
            <w:ind w:left="0"/>
          </w:pPr>
        </w:pPrChange>
      </w:pPr>
      <w:r w:rsidRPr="003324ED">
        <w:rPr>
          <w:rFonts w:ascii="Times New Roman" w:hAnsi="Times New Roman" w:cs="Times New Roman"/>
          <w:sz w:val="24"/>
          <w:szCs w:val="24"/>
          <w:lang w:val="es-ES"/>
        </w:rPr>
        <w:t>Sin embargo, el cálculo en empresas es algo más complicado, se parte del beneficio contable, y se realizan una serie de ajustes que nos darán lugar a Flujo de Caja Libre, independiente de la financiación que utilicemos para el proyecto.</w:t>
      </w:r>
      <w:ins w:id="962" w:author="REBECA" w:date="2021-05-26T20:45:00Z">
        <w:r w:rsidR="00142823">
          <w:rPr>
            <w:rFonts w:ascii="Times New Roman" w:hAnsi="Times New Roman" w:cs="Times New Roman"/>
            <w:sz w:val="24"/>
            <w:szCs w:val="24"/>
            <w:lang w:val="es-ES"/>
          </w:rPr>
          <w:t xml:space="preserve"> </w:t>
        </w:r>
      </w:ins>
    </w:p>
    <w:p w14:paraId="0DD67C05" w14:textId="6179C7FC" w:rsidR="003324ED" w:rsidRDefault="003324ED" w:rsidP="00C37C4F">
      <w:pPr>
        <w:ind w:left="0"/>
        <w:jc w:val="both"/>
        <w:rPr>
          <w:rFonts w:ascii="Times New Roman" w:hAnsi="Times New Roman" w:cs="Times New Roman"/>
          <w:sz w:val="24"/>
          <w:szCs w:val="24"/>
          <w:lang w:val="es-ES"/>
        </w:rPr>
        <w:pPrChange w:id="963" w:author="REBECA" w:date="2021-05-26T18:06:00Z">
          <w:pPr>
            <w:ind w:left="0"/>
          </w:pPr>
        </w:pPrChange>
      </w:pPr>
      <w:r w:rsidRPr="003324ED">
        <w:rPr>
          <w:rFonts w:ascii="Times New Roman" w:hAnsi="Times New Roman" w:cs="Times New Roman"/>
          <w:sz w:val="24"/>
          <w:szCs w:val="24"/>
          <w:lang w:val="es-ES"/>
        </w:rPr>
        <w:t xml:space="preserve">Para el </w:t>
      </w:r>
      <w:del w:id="964" w:author="REBECA" w:date="2021-05-26T18:17:00Z">
        <w:r w:rsidRPr="003324ED" w:rsidDel="009A7B1C">
          <w:rPr>
            <w:rFonts w:ascii="Times New Roman" w:hAnsi="Times New Roman" w:cs="Times New Roman"/>
            <w:sz w:val="24"/>
            <w:szCs w:val="24"/>
            <w:lang w:val="es-ES"/>
          </w:rPr>
          <w:delText xml:space="preserve">su </w:delText>
        </w:r>
      </w:del>
      <w:r w:rsidRPr="003324ED">
        <w:rPr>
          <w:rFonts w:ascii="Times New Roman" w:hAnsi="Times New Roman" w:cs="Times New Roman"/>
          <w:sz w:val="24"/>
          <w:szCs w:val="24"/>
          <w:lang w:val="es-ES"/>
        </w:rPr>
        <w:t>cálculo se tiene en cuenta los cobros y pagos, no los ingresos y gastos.</w:t>
      </w:r>
    </w:p>
    <w:p w14:paraId="78F2F09E" w14:textId="13A157C6" w:rsidR="001B283D" w:rsidDel="00142823" w:rsidRDefault="001B283D" w:rsidP="00C37C4F">
      <w:pPr>
        <w:ind w:left="0"/>
        <w:jc w:val="both"/>
        <w:rPr>
          <w:del w:id="965" w:author="REBECA" w:date="2021-05-26T20:45:00Z"/>
          <w:rFonts w:ascii="Times New Roman" w:hAnsi="Times New Roman" w:cs="Times New Roman"/>
          <w:sz w:val="24"/>
          <w:szCs w:val="24"/>
          <w:lang w:val="es-ES"/>
        </w:rPr>
        <w:pPrChange w:id="966" w:author="REBECA" w:date="2021-05-26T18:06:00Z">
          <w:pPr>
            <w:ind w:left="0"/>
          </w:pPr>
        </w:pPrChange>
      </w:pPr>
    </w:p>
    <w:p w14:paraId="4CCAFAD4" w14:textId="2FB102F3" w:rsidR="001B283D" w:rsidDel="00142823" w:rsidRDefault="001B283D" w:rsidP="00C37C4F">
      <w:pPr>
        <w:ind w:left="0"/>
        <w:jc w:val="both"/>
        <w:rPr>
          <w:del w:id="967" w:author="REBECA" w:date="2021-05-26T20:45:00Z"/>
          <w:rFonts w:ascii="Times New Roman" w:hAnsi="Times New Roman" w:cs="Times New Roman"/>
          <w:sz w:val="24"/>
          <w:szCs w:val="24"/>
          <w:lang w:val="es-ES"/>
        </w:rPr>
        <w:pPrChange w:id="968" w:author="REBECA" w:date="2021-05-26T18:06:00Z">
          <w:pPr>
            <w:ind w:left="0"/>
          </w:pPr>
        </w:pPrChange>
      </w:pPr>
    </w:p>
    <w:p w14:paraId="48F4CEA2" w14:textId="34CAEAB6" w:rsidR="001B283D" w:rsidDel="00142823" w:rsidRDefault="001B283D" w:rsidP="00C37C4F">
      <w:pPr>
        <w:ind w:left="0"/>
        <w:jc w:val="both"/>
        <w:rPr>
          <w:del w:id="969" w:author="REBECA" w:date="2021-05-26T20:45:00Z"/>
          <w:rFonts w:ascii="Times New Roman" w:hAnsi="Times New Roman" w:cs="Times New Roman"/>
          <w:sz w:val="24"/>
          <w:szCs w:val="24"/>
          <w:lang w:val="es-ES"/>
        </w:rPr>
        <w:pPrChange w:id="970" w:author="REBECA" w:date="2021-05-26T18:06:00Z">
          <w:pPr>
            <w:ind w:left="0"/>
          </w:pPr>
        </w:pPrChange>
      </w:pPr>
    </w:p>
    <w:p w14:paraId="2E513143" w14:textId="679B1810" w:rsidR="001B283D" w:rsidRPr="003324ED" w:rsidDel="00142823" w:rsidRDefault="001B283D" w:rsidP="00C37C4F">
      <w:pPr>
        <w:ind w:left="0"/>
        <w:jc w:val="both"/>
        <w:rPr>
          <w:del w:id="971" w:author="REBECA" w:date="2021-05-26T20:46:00Z"/>
          <w:rFonts w:ascii="Times New Roman" w:hAnsi="Times New Roman" w:cs="Times New Roman"/>
          <w:sz w:val="24"/>
          <w:szCs w:val="24"/>
          <w:lang w:val="es-ES"/>
        </w:rPr>
        <w:pPrChange w:id="972" w:author="REBECA" w:date="2021-05-26T18:06:00Z">
          <w:pPr>
            <w:ind w:left="0"/>
          </w:pPr>
        </w:pPrChange>
      </w:pPr>
    </w:p>
    <w:p w14:paraId="78607579" w14:textId="43D99D9D" w:rsidR="003324ED" w:rsidRPr="003324ED" w:rsidRDefault="003324ED" w:rsidP="00C37C4F">
      <w:pPr>
        <w:ind w:left="0"/>
        <w:jc w:val="both"/>
        <w:rPr>
          <w:rFonts w:ascii="Times New Roman" w:hAnsi="Times New Roman" w:cs="Times New Roman"/>
          <w:sz w:val="24"/>
          <w:szCs w:val="24"/>
        </w:rPr>
        <w:pPrChange w:id="973" w:author="REBECA" w:date="2021-05-26T18:06:00Z">
          <w:pPr>
            <w:ind w:left="0"/>
          </w:pPr>
        </w:pPrChange>
      </w:pPr>
      <w:r w:rsidRPr="003324ED">
        <w:rPr>
          <w:rFonts w:ascii="Times New Roman" w:hAnsi="Times New Roman" w:cs="Times New Roman"/>
          <w:sz w:val="24"/>
          <w:szCs w:val="24"/>
        </w:rPr>
        <w:t xml:space="preserve">MÉTODO </w:t>
      </w:r>
    </w:p>
    <w:p w14:paraId="197FAE29" w14:textId="318D42F9" w:rsidR="003324ED" w:rsidRPr="003324ED" w:rsidRDefault="003324ED" w:rsidP="00C37C4F">
      <w:pPr>
        <w:ind w:left="0"/>
        <w:jc w:val="both"/>
        <w:rPr>
          <w:rFonts w:ascii="Times New Roman" w:hAnsi="Times New Roman" w:cs="Times New Roman"/>
          <w:sz w:val="24"/>
          <w:szCs w:val="24"/>
        </w:rPr>
        <w:pPrChange w:id="974" w:author="REBECA" w:date="2021-05-26T18:06:00Z">
          <w:pPr>
            <w:ind w:left="0"/>
          </w:pPr>
        </w:pPrChange>
      </w:pPr>
      <w:r w:rsidRPr="003324ED">
        <w:rPr>
          <w:rFonts w:ascii="Times New Roman" w:hAnsi="Times New Roman" w:cs="Times New Roman"/>
          <w:noProof/>
          <w:sz w:val="24"/>
          <w:szCs w:val="24"/>
        </w:rPr>
        <w:drawing>
          <wp:inline distT="0" distB="0" distL="0" distR="0" wp14:anchorId="03F716B7" wp14:editId="5F277E28">
            <wp:extent cx="3929385" cy="162045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3088" cy="1634355"/>
                    </a:xfrm>
                    <a:prstGeom prst="rect">
                      <a:avLst/>
                    </a:prstGeom>
                  </pic:spPr>
                </pic:pic>
              </a:graphicData>
            </a:graphic>
          </wp:inline>
        </w:drawing>
      </w:r>
    </w:p>
    <w:p w14:paraId="5B2B9C7B" w14:textId="207FE0F4" w:rsidR="003324ED" w:rsidRPr="003324ED" w:rsidRDefault="003324ED" w:rsidP="00C37C4F">
      <w:pPr>
        <w:ind w:left="0"/>
        <w:jc w:val="both"/>
        <w:rPr>
          <w:rFonts w:ascii="Times New Roman" w:hAnsi="Times New Roman" w:cs="Times New Roman"/>
          <w:sz w:val="24"/>
          <w:szCs w:val="24"/>
          <w:lang w:val="es-ES"/>
        </w:rPr>
        <w:pPrChange w:id="975" w:author="REBECA" w:date="2021-05-26T18:06:00Z">
          <w:pPr>
            <w:ind w:left="0"/>
          </w:pPr>
        </w:pPrChange>
      </w:pPr>
      <w:r w:rsidRPr="003324ED">
        <w:rPr>
          <w:rFonts w:ascii="Times New Roman" w:hAnsi="Times New Roman" w:cs="Times New Roman"/>
          <w:sz w:val="24"/>
          <w:szCs w:val="24"/>
          <w:lang w:val="es-ES"/>
        </w:rPr>
        <w:t>Las Necesidades Operativas de Fondos se calculan a partir de las existencias más los clientes menos los proveedores, con lo que obtenemos el volumen de recursos que la empresa debe dedicar a la producción y gestión comercial, descontando la financiación recibida de los proveedores.</w:t>
      </w:r>
    </w:p>
    <w:p w14:paraId="331EF4E6" w14:textId="11257AEB" w:rsidR="003324ED" w:rsidRPr="002B2411" w:rsidRDefault="003324ED" w:rsidP="00C37C4F">
      <w:pPr>
        <w:ind w:left="0"/>
        <w:jc w:val="both"/>
        <w:rPr>
          <w:rFonts w:ascii="Times New Roman" w:hAnsi="Times New Roman" w:cs="Times New Roman"/>
          <w:sz w:val="24"/>
          <w:szCs w:val="24"/>
          <w:lang w:val="es-ES"/>
        </w:rPr>
        <w:pPrChange w:id="976" w:author="REBECA" w:date="2021-05-26T18:06:00Z">
          <w:pPr>
            <w:ind w:left="0"/>
          </w:pPr>
        </w:pPrChange>
      </w:pPr>
      <w:r w:rsidRPr="002B2411">
        <w:rPr>
          <w:rFonts w:ascii="Times New Roman" w:hAnsi="Times New Roman" w:cs="Times New Roman"/>
          <w:sz w:val="24"/>
          <w:szCs w:val="24"/>
          <w:lang w:val="es-ES"/>
        </w:rPr>
        <w:lastRenderedPageBreak/>
        <w:t>T</w:t>
      </w:r>
      <w:r w:rsidR="00D43D08">
        <w:rPr>
          <w:rFonts w:ascii="Times New Roman" w:hAnsi="Times New Roman" w:cs="Times New Roman"/>
          <w:sz w:val="24"/>
          <w:szCs w:val="24"/>
          <w:lang w:val="es-ES"/>
        </w:rPr>
        <w:t>É</w:t>
      </w:r>
      <w:r w:rsidRPr="002B2411">
        <w:rPr>
          <w:rFonts w:ascii="Times New Roman" w:hAnsi="Times New Roman" w:cs="Times New Roman"/>
          <w:sz w:val="24"/>
          <w:szCs w:val="24"/>
          <w:lang w:val="es-ES"/>
        </w:rPr>
        <w:t>CNICAS VALORACIÓN DE PROYECTOS</w:t>
      </w:r>
    </w:p>
    <w:p w14:paraId="45A5E9B4" w14:textId="7DDB4BA8" w:rsidR="003324ED" w:rsidRPr="002B2411" w:rsidRDefault="00D43D08" w:rsidP="00C37C4F">
      <w:pPr>
        <w:ind w:left="0"/>
        <w:jc w:val="both"/>
        <w:rPr>
          <w:rFonts w:ascii="Times New Roman" w:hAnsi="Times New Roman" w:cs="Times New Roman"/>
          <w:i/>
          <w:iCs/>
          <w:sz w:val="24"/>
          <w:szCs w:val="24"/>
          <w:lang w:val="es-ES"/>
        </w:rPr>
        <w:pPrChange w:id="977" w:author="REBECA" w:date="2021-05-26T18:06:00Z">
          <w:pPr>
            <w:ind w:left="0"/>
          </w:pPr>
        </w:pPrChange>
      </w:pPr>
      <w:r>
        <w:rPr>
          <w:rFonts w:ascii="Times New Roman" w:hAnsi="Times New Roman" w:cs="Times New Roman"/>
          <w:i/>
          <w:iCs/>
          <w:sz w:val="24"/>
          <w:szCs w:val="24"/>
          <w:lang w:val="es-ES"/>
        </w:rPr>
        <w:t>L</w:t>
      </w:r>
      <w:r w:rsidR="002B2411" w:rsidRPr="002B2411">
        <w:rPr>
          <w:rFonts w:ascii="Times New Roman" w:hAnsi="Times New Roman" w:cs="Times New Roman"/>
          <w:i/>
          <w:iCs/>
          <w:sz w:val="24"/>
          <w:szCs w:val="24"/>
          <w:lang w:val="es-ES"/>
        </w:rPr>
        <w:t>iquidez</w:t>
      </w:r>
    </w:p>
    <w:p w14:paraId="0903898B" w14:textId="3D40180A" w:rsidR="003324ED" w:rsidRPr="003324ED" w:rsidRDefault="003324ED" w:rsidP="00C37C4F">
      <w:pPr>
        <w:pStyle w:val="Prrafodelista"/>
        <w:numPr>
          <w:ilvl w:val="0"/>
          <w:numId w:val="18"/>
        </w:numPr>
        <w:spacing w:line="259" w:lineRule="auto"/>
        <w:jc w:val="both"/>
        <w:rPr>
          <w:rFonts w:ascii="Times New Roman" w:hAnsi="Times New Roman" w:cs="Times New Roman"/>
          <w:sz w:val="24"/>
          <w:szCs w:val="24"/>
          <w:lang w:val="es-ES"/>
        </w:rPr>
        <w:pPrChange w:id="978" w:author="REBECA" w:date="2021-05-26T18:06:00Z">
          <w:pPr>
            <w:pStyle w:val="Prrafodelista"/>
            <w:numPr>
              <w:numId w:val="18"/>
            </w:numPr>
            <w:spacing w:line="259" w:lineRule="auto"/>
            <w:ind w:hanging="360"/>
          </w:pPr>
        </w:pPrChange>
      </w:pPr>
      <w:proofErr w:type="spellStart"/>
      <w:r w:rsidRPr="003324ED">
        <w:rPr>
          <w:rFonts w:ascii="Times New Roman" w:hAnsi="Times New Roman" w:cs="Times New Roman"/>
          <w:sz w:val="24"/>
          <w:szCs w:val="24"/>
          <w:lang w:val="es-ES"/>
        </w:rPr>
        <w:t>Payback</w:t>
      </w:r>
      <w:proofErr w:type="spellEnd"/>
      <w:r w:rsidRPr="003324ED">
        <w:rPr>
          <w:rFonts w:ascii="Times New Roman" w:hAnsi="Times New Roman" w:cs="Times New Roman"/>
          <w:sz w:val="24"/>
          <w:szCs w:val="24"/>
          <w:lang w:val="es-ES"/>
        </w:rPr>
        <w:t xml:space="preserve"> o Periodo de Recuperación. -  tiempo necesario para recuperar la inversión inicial</w:t>
      </w:r>
    </w:p>
    <w:p w14:paraId="67C0433B" w14:textId="4F03ED68" w:rsidR="003324ED" w:rsidRPr="002B2411" w:rsidRDefault="00D43D08" w:rsidP="00C37C4F">
      <w:pPr>
        <w:ind w:left="0"/>
        <w:jc w:val="both"/>
        <w:rPr>
          <w:rFonts w:ascii="Times New Roman" w:hAnsi="Times New Roman" w:cs="Times New Roman"/>
          <w:i/>
          <w:iCs/>
          <w:sz w:val="24"/>
          <w:szCs w:val="24"/>
        </w:rPr>
        <w:pPrChange w:id="979" w:author="REBECA" w:date="2021-05-26T18:06:00Z">
          <w:pPr>
            <w:ind w:left="0"/>
          </w:pPr>
        </w:pPrChange>
      </w:pPr>
      <w:r w:rsidRPr="00D43D08">
        <w:rPr>
          <w:rFonts w:ascii="Times New Roman" w:hAnsi="Times New Roman" w:cs="Times New Roman"/>
          <w:i/>
          <w:iCs/>
          <w:sz w:val="24"/>
          <w:szCs w:val="24"/>
          <w:lang w:val="es-ES"/>
        </w:rPr>
        <w:t>R</w:t>
      </w:r>
      <w:r w:rsidR="002B2411" w:rsidRPr="00D43D08">
        <w:rPr>
          <w:rFonts w:ascii="Times New Roman" w:hAnsi="Times New Roman" w:cs="Times New Roman"/>
          <w:i/>
          <w:iCs/>
          <w:sz w:val="24"/>
          <w:szCs w:val="24"/>
          <w:lang w:val="es-ES"/>
        </w:rPr>
        <w:t>entabilidad</w:t>
      </w:r>
    </w:p>
    <w:p w14:paraId="55E00EF1" w14:textId="682537E7" w:rsidR="003324ED" w:rsidRPr="003324ED"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980" w:author="REBECA" w:date="2021-05-26T18:06:00Z">
          <w:pPr>
            <w:pStyle w:val="Prrafodelista"/>
            <w:numPr>
              <w:numId w:val="17"/>
            </w:numPr>
            <w:spacing w:line="259" w:lineRule="auto"/>
            <w:ind w:hanging="360"/>
          </w:pPr>
        </w:pPrChange>
      </w:pPr>
      <w:r w:rsidRPr="003324ED">
        <w:rPr>
          <w:rFonts w:ascii="Times New Roman" w:hAnsi="Times New Roman" w:cs="Times New Roman"/>
          <w:sz w:val="24"/>
          <w:szCs w:val="24"/>
          <w:lang w:val="es-ES"/>
        </w:rPr>
        <w:t>VAN y TIR, siendo la rentabilidad la capacidad del proyecto de generar rentas.</w:t>
      </w:r>
    </w:p>
    <w:p w14:paraId="0FAA0B98" w14:textId="34104CF5" w:rsidR="003324ED" w:rsidRPr="002B2411" w:rsidRDefault="00D43D08" w:rsidP="00C37C4F">
      <w:pPr>
        <w:ind w:left="0"/>
        <w:jc w:val="both"/>
        <w:rPr>
          <w:rFonts w:ascii="Times New Roman" w:hAnsi="Times New Roman" w:cs="Times New Roman"/>
          <w:i/>
          <w:iCs/>
          <w:sz w:val="24"/>
          <w:szCs w:val="24"/>
        </w:rPr>
        <w:pPrChange w:id="981" w:author="REBECA" w:date="2021-05-26T18:06:00Z">
          <w:pPr>
            <w:ind w:left="0"/>
          </w:pPr>
        </w:pPrChange>
      </w:pPr>
      <w:r w:rsidRPr="00D43D08">
        <w:rPr>
          <w:rFonts w:ascii="Times New Roman" w:hAnsi="Times New Roman" w:cs="Times New Roman"/>
          <w:i/>
          <w:iCs/>
          <w:sz w:val="24"/>
          <w:szCs w:val="24"/>
          <w:lang w:val="es-ES"/>
        </w:rPr>
        <w:t>R</w:t>
      </w:r>
      <w:r w:rsidR="002B2411" w:rsidRPr="00D43D08">
        <w:rPr>
          <w:rFonts w:ascii="Times New Roman" w:hAnsi="Times New Roman" w:cs="Times New Roman"/>
          <w:i/>
          <w:iCs/>
          <w:sz w:val="24"/>
          <w:szCs w:val="24"/>
          <w:lang w:val="es-ES"/>
        </w:rPr>
        <w:t>iesgo</w:t>
      </w:r>
    </w:p>
    <w:p w14:paraId="493DF703" w14:textId="088FB80B" w:rsidR="003324ED" w:rsidRPr="00D43D08"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982" w:author="REBECA" w:date="2021-05-26T18:06:00Z">
          <w:pPr>
            <w:pStyle w:val="Prrafodelista"/>
            <w:numPr>
              <w:numId w:val="17"/>
            </w:numPr>
            <w:spacing w:line="259" w:lineRule="auto"/>
            <w:ind w:hanging="360"/>
          </w:pPr>
        </w:pPrChange>
      </w:pPr>
      <w:r w:rsidRPr="003324ED">
        <w:rPr>
          <w:rFonts w:ascii="Times New Roman" w:hAnsi="Times New Roman" w:cs="Times New Roman"/>
          <w:sz w:val="24"/>
          <w:szCs w:val="24"/>
          <w:lang w:val="es-ES"/>
        </w:rPr>
        <w:t>El riesgo de un proyecto es la incertidumbre asociada a las rentas futuras, que aumenta en cuanto el plazo que esperamos obtener rentas sea mayor. Para recoger el riesgo lo normal es utilizar un perfil conservador a la hora de calcular los flujos de caja, disminuyéndolos si es necesario.</w:t>
      </w:r>
    </w:p>
    <w:p w14:paraId="693A19AF" w14:textId="16A404AC" w:rsidR="003324ED" w:rsidRPr="00142823" w:rsidRDefault="002B2411" w:rsidP="00C37C4F">
      <w:pPr>
        <w:ind w:left="0"/>
        <w:jc w:val="both"/>
        <w:rPr>
          <w:rFonts w:ascii="Times New Roman" w:hAnsi="Times New Roman" w:cs="Times New Roman"/>
          <w:sz w:val="24"/>
          <w:szCs w:val="24"/>
          <w:lang w:val="es-ES"/>
          <w:rPrChange w:id="983" w:author="REBECA" w:date="2021-05-26T20:46:00Z">
            <w:rPr>
              <w:rFonts w:ascii="Times New Roman" w:hAnsi="Times New Roman" w:cs="Times New Roman"/>
              <w:i/>
              <w:iCs/>
              <w:sz w:val="24"/>
              <w:szCs w:val="24"/>
              <w:lang w:val="es-ES"/>
            </w:rPr>
          </w:rPrChange>
        </w:rPr>
        <w:pPrChange w:id="984" w:author="REBECA" w:date="2021-05-26T18:06:00Z">
          <w:pPr>
            <w:ind w:left="0"/>
          </w:pPr>
        </w:pPrChange>
      </w:pPr>
      <w:r w:rsidRPr="00142823">
        <w:rPr>
          <w:rFonts w:ascii="Times New Roman" w:hAnsi="Times New Roman" w:cs="Times New Roman"/>
          <w:sz w:val="24"/>
          <w:szCs w:val="24"/>
          <w:lang w:val="es-ES"/>
          <w:rPrChange w:id="985" w:author="REBECA" w:date="2021-05-26T20:46:00Z">
            <w:rPr>
              <w:rFonts w:ascii="Times New Roman" w:hAnsi="Times New Roman" w:cs="Times New Roman"/>
              <w:i/>
              <w:iCs/>
              <w:sz w:val="24"/>
              <w:szCs w:val="24"/>
              <w:lang w:val="es-ES"/>
            </w:rPr>
          </w:rPrChange>
        </w:rPr>
        <w:t>Partes de un proyecto de inversión</w:t>
      </w:r>
    </w:p>
    <w:p w14:paraId="74F8487B" w14:textId="77777777" w:rsidR="003324ED" w:rsidRPr="00D43D08" w:rsidRDefault="003324ED" w:rsidP="00C37C4F">
      <w:pPr>
        <w:pStyle w:val="Prrafodelista"/>
        <w:numPr>
          <w:ilvl w:val="0"/>
          <w:numId w:val="16"/>
        </w:numPr>
        <w:spacing w:line="259" w:lineRule="auto"/>
        <w:jc w:val="both"/>
        <w:rPr>
          <w:rFonts w:ascii="Times New Roman" w:hAnsi="Times New Roman" w:cs="Times New Roman"/>
          <w:sz w:val="24"/>
          <w:szCs w:val="24"/>
          <w:lang w:val="es-ES"/>
        </w:rPr>
        <w:pPrChange w:id="986" w:author="REBECA" w:date="2021-05-26T18:06:00Z">
          <w:pPr>
            <w:pStyle w:val="Prrafodelista"/>
            <w:numPr>
              <w:numId w:val="16"/>
            </w:numPr>
            <w:spacing w:line="259" w:lineRule="auto"/>
            <w:ind w:hanging="360"/>
          </w:pPr>
        </w:pPrChange>
      </w:pPr>
      <w:r w:rsidRPr="00D43D08">
        <w:rPr>
          <w:rFonts w:ascii="Times New Roman" w:hAnsi="Times New Roman" w:cs="Times New Roman"/>
          <w:sz w:val="24"/>
          <w:szCs w:val="24"/>
          <w:lang w:val="es-ES"/>
        </w:rPr>
        <w:t xml:space="preserve">Desembolso inicial = </w:t>
      </w:r>
      <w:r w:rsidRPr="00D43D08">
        <w:rPr>
          <w:rFonts w:ascii="Times New Roman" w:hAnsi="Times New Roman" w:cs="Times New Roman"/>
          <w:i/>
          <w:iCs/>
          <w:sz w:val="24"/>
          <w:szCs w:val="24"/>
          <w:lang w:val="es-ES"/>
        </w:rPr>
        <w:t>A</w:t>
      </w:r>
    </w:p>
    <w:p w14:paraId="740184D3" w14:textId="30681840" w:rsidR="003324ED" w:rsidRPr="00D43D08" w:rsidRDefault="003324ED" w:rsidP="00C37C4F">
      <w:pPr>
        <w:pStyle w:val="Prrafodelista"/>
        <w:numPr>
          <w:ilvl w:val="0"/>
          <w:numId w:val="16"/>
        </w:numPr>
        <w:spacing w:line="259" w:lineRule="auto"/>
        <w:jc w:val="both"/>
        <w:rPr>
          <w:rFonts w:ascii="Times New Roman" w:hAnsi="Times New Roman" w:cs="Times New Roman"/>
          <w:i/>
          <w:iCs/>
          <w:sz w:val="24"/>
          <w:szCs w:val="24"/>
          <w:lang w:val="es-ES"/>
        </w:rPr>
        <w:pPrChange w:id="987" w:author="REBECA" w:date="2021-05-26T18:06:00Z">
          <w:pPr>
            <w:pStyle w:val="Prrafodelista"/>
            <w:numPr>
              <w:numId w:val="16"/>
            </w:numPr>
            <w:spacing w:line="259" w:lineRule="auto"/>
            <w:ind w:hanging="360"/>
          </w:pPr>
        </w:pPrChange>
      </w:pPr>
      <w:r w:rsidRPr="00D43D08">
        <w:rPr>
          <w:rFonts w:ascii="Times New Roman" w:hAnsi="Times New Roman" w:cs="Times New Roman"/>
          <w:sz w:val="24"/>
          <w:szCs w:val="24"/>
          <w:lang w:val="es-ES"/>
        </w:rPr>
        <w:t xml:space="preserve">Flujos de Caja = </w:t>
      </w:r>
      <w:r w:rsidRPr="00D43D08">
        <w:rPr>
          <w:rFonts w:ascii="Times New Roman" w:hAnsi="Times New Roman" w:cs="Times New Roman"/>
          <w:i/>
          <w:iCs/>
          <w:sz w:val="24"/>
          <w:szCs w:val="24"/>
          <w:lang w:val="es-ES"/>
        </w:rPr>
        <w:t>Q</w:t>
      </w:r>
      <w:r w:rsidRPr="00D43D08">
        <w:rPr>
          <w:rFonts w:ascii="Times New Roman" w:hAnsi="Times New Roman" w:cs="Times New Roman"/>
          <w:i/>
          <w:iCs/>
          <w:sz w:val="24"/>
          <w:szCs w:val="24"/>
          <w:vertAlign w:val="subscript"/>
          <w:lang w:val="es-ES"/>
        </w:rPr>
        <w:t>1</w:t>
      </w:r>
    </w:p>
    <w:p w14:paraId="79519373" w14:textId="6FBABF6F" w:rsidR="003324ED" w:rsidRPr="00D43D08" w:rsidRDefault="003324ED" w:rsidP="00C37C4F">
      <w:pPr>
        <w:pStyle w:val="Prrafodelista"/>
        <w:numPr>
          <w:ilvl w:val="0"/>
          <w:numId w:val="16"/>
        </w:numPr>
        <w:spacing w:line="259" w:lineRule="auto"/>
        <w:jc w:val="both"/>
        <w:rPr>
          <w:rFonts w:ascii="Times New Roman" w:hAnsi="Times New Roman" w:cs="Times New Roman"/>
          <w:sz w:val="24"/>
          <w:szCs w:val="24"/>
          <w:lang w:val="es-ES"/>
        </w:rPr>
        <w:pPrChange w:id="988" w:author="REBECA" w:date="2021-05-26T18:06:00Z">
          <w:pPr>
            <w:pStyle w:val="Prrafodelista"/>
            <w:numPr>
              <w:numId w:val="16"/>
            </w:numPr>
            <w:spacing w:line="259" w:lineRule="auto"/>
            <w:ind w:hanging="360"/>
          </w:pPr>
        </w:pPrChange>
      </w:pPr>
      <w:r w:rsidRPr="00D43D08">
        <w:rPr>
          <w:rFonts w:ascii="Times New Roman" w:hAnsi="Times New Roman" w:cs="Times New Roman"/>
          <w:sz w:val="24"/>
          <w:szCs w:val="24"/>
          <w:lang w:val="es-ES"/>
        </w:rPr>
        <w:t xml:space="preserve">Años = </w:t>
      </w:r>
      <w:r w:rsidRPr="00D43D08">
        <w:rPr>
          <w:rFonts w:ascii="Times New Roman" w:hAnsi="Times New Roman" w:cs="Times New Roman"/>
          <w:i/>
          <w:iCs/>
          <w:sz w:val="24"/>
          <w:szCs w:val="24"/>
          <w:lang w:val="es-ES"/>
        </w:rPr>
        <w:t>t</w:t>
      </w:r>
    </w:p>
    <w:p w14:paraId="4992AC45" w14:textId="1A904F59" w:rsidR="003324ED" w:rsidRPr="003324ED" w:rsidRDefault="003324ED" w:rsidP="00C37C4F">
      <w:pPr>
        <w:pStyle w:val="Prrafodelista"/>
        <w:numPr>
          <w:ilvl w:val="0"/>
          <w:numId w:val="16"/>
        </w:numPr>
        <w:spacing w:line="259" w:lineRule="auto"/>
        <w:jc w:val="both"/>
        <w:rPr>
          <w:rFonts w:ascii="Times New Roman" w:hAnsi="Times New Roman" w:cs="Times New Roman"/>
          <w:sz w:val="24"/>
          <w:szCs w:val="24"/>
        </w:rPr>
        <w:pPrChange w:id="989" w:author="REBECA" w:date="2021-05-26T18:06:00Z">
          <w:pPr>
            <w:pStyle w:val="Prrafodelista"/>
            <w:numPr>
              <w:numId w:val="16"/>
            </w:numPr>
            <w:spacing w:line="259" w:lineRule="auto"/>
            <w:ind w:hanging="360"/>
          </w:pPr>
        </w:pPrChange>
      </w:pPr>
      <w:proofErr w:type="spellStart"/>
      <w:r w:rsidRPr="003324ED">
        <w:rPr>
          <w:rFonts w:ascii="Times New Roman" w:hAnsi="Times New Roman" w:cs="Times New Roman"/>
          <w:sz w:val="24"/>
          <w:szCs w:val="24"/>
        </w:rPr>
        <w:t>Duración</w:t>
      </w:r>
      <w:proofErr w:type="spellEnd"/>
      <w:r w:rsidRPr="003324ED">
        <w:rPr>
          <w:rFonts w:ascii="Times New Roman" w:hAnsi="Times New Roman" w:cs="Times New Roman"/>
          <w:sz w:val="24"/>
          <w:szCs w:val="24"/>
        </w:rPr>
        <w:t xml:space="preserve"> del </w:t>
      </w:r>
      <w:proofErr w:type="spellStart"/>
      <w:r w:rsidRPr="003324ED">
        <w:rPr>
          <w:rFonts w:ascii="Times New Roman" w:hAnsi="Times New Roman" w:cs="Times New Roman"/>
          <w:sz w:val="24"/>
          <w:szCs w:val="24"/>
        </w:rPr>
        <w:t>proyecto</w:t>
      </w:r>
      <w:proofErr w:type="spellEnd"/>
      <w:r w:rsidRPr="003324ED">
        <w:rPr>
          <w:rFonts w:ascii="Times New Roman" w:hAnsi="Times New Roman" w:cs="Times New Roman"/>
          <w:sz w:val="24"/>
          <w:szCs w:val="24"/>
        </w:rPr>
        <w:t xml:space="preserve"> = </w:t>
      </w:r>
      <w:r w:rsidRPr="003324ED">
        <w:rPr>
          <w:rFonts w:ascii="Times New Roman" w:hAnsi="Times New Roman" w:cs="Times New Roman"/>
          <w:i/>
          <w:iCs/>
          <w:sz w:val="24"/>
          <w:szCs w:val="24"/>
        </w:rPr>
        <w:t>n</w:t>
      </w:r>
    </w:p>
    <w:p w14:paraId="1AE7B8E6" w14:textId="7E24D825" w:rsidR="003324ED" w:rsidRPr="003324ED" w:rsidDel="00142823" w:rsidRDefault="003324ED" w:rsidP="00C37C4F">
      <w:pPr>
        <w:ind w:left="0"/>
        <w:jc w:val="both"/>
        <w:rPr>
          <w:del w:id="990" w:author="REBECA" w:date="2021-05-26T20:46:00Z"/>
          <w:rFonts w:ascii="Times New Roman" w:hAnsi="Times New Roman" w:cs="Times New Roman"/>
          <w:sz w:val="24"/>
          <w:szCs w:val="24"/>
          <w:lang w:val="es-ES"/>
        </w:rPr>
        <w:pPrChange w:id="991" w:author="REBECA" w:date="2021-05-26T18:06:00Z">
          <w:pPr>
            <w:ind w:left="0"/>
          </w:pPr>
        </w:pPrChange>
      </w:pPr>
      <w:r w:rsidRPr="003324ED">
        <w:rPr>
          <w:rFonts w:ascii="Times New Roman" w:hAnsi="Times New Roman" w:cs="Times New Roman"/>
          <w:sz w:val="24"/>
          <w:szCs w:val="24"/>
          <w:lang w:val="es-ES"/>
        </w:rPr>
        <w:t>Podemos recoger estos elementos en este diagrama temporal, siendo el momento 0 el momento puntual en el que se realiza la inversión, no siendo ni un año ni un periodo.</w:t>
      </w:r>
    </w:p>
    <w:p w14:paraId="46ACFD43" w14:textId="2F089A2B" w:rsidR="003324ED" w:rsidRPr="009A7B1C" w:rsidRDefault="003324ED" w:rsidP="00142823">
      <w:pPr>
        <w:ind w:left="0"/>
        <w:jc w:val="both"/>
        <w:rPr>
          <w:rFonts w:ascii="Times New Roman" w:hAnsi="Times New Roman" w:cs="Times New Roman"/>
          <w:sz w:val="24"/>
          <w:szCs w:val="24"/>
          <w:lang w:val="es-ES"/>
          <w:rPrChange w:id="992" w:author="REBECA" w:date="2021-05-26T18:18:00Z">
            <w:rPr>
              <w:rFonts w:ascii="Times New Roman" w:hAnsi="Times New Roman" w:cs="Times New Roman"/>
              <w:sz w:val="24"/>
              <w:szCs w:val="24"/>
            </w:rPr>
          </w:rPrChange>
        </w:rPr>
        <w:pPrChange w:id="993" w:author="REBECA" w:date="2021-05-26T20:46:00Z">
          <w:pPr>
            <w:ind w:left="0"/>
            <w:jc w:val="center"/>
          </w:pPr>
        </w:pPrChange>
      </w:pPr>
    </w:p>
    <w:p w14:paraId="757CC589" w14:textId="26122E22" w:rsidR="003324ED" w:rsidRDefault="003324ED" w:rsidP="00C37C4F">
      <w:pPr>
        <w:ind w:left="0"/>
        <w:jc w:val="both"/>
        <w:rPr>
          <w:ins w:id="994" w:author="REBECA" w:date="2021-05-26T20:47:00Z"/>
          <w:rFonts w:ascii="Times New Roman" w:hAnsi="Times New Roman" w:cs="Times New Roman"/>
          <w:noProof/>
          <w:sz w:val="24"/>
          <w:szCs w:val="24"/>
          <w:lang w:val="es-ES"/>
        </w:rPr>
      </w:pPr>
      <w:proofErr w:type="spellStart"/>
      <w:r w:rsidRPr="003324ED">
        <w:rPr>
          <w:rFonts w:ascii="Times New Roman" w:hAnsi="Times New Roman" w:cs="Times New Roman"/>
          <w:b/>
          <w:bCs/>
          <w:sz w:val="24"/>
          <w:szCs w:val="24"/>
          <w:u w:val="single"/>
          <w:lang w:val="es-ES"/>
        </w:rPr>
        <w:t>Payback</w:t>
      </w:r>
      <w:proofErr w:type="spellEnd"/>
      <w:r w:rsidRPr="003324ED">
        <w:rPr>
          <w:rFonts w:ascii="Times New Roman" w:hAnsi="Times New Roman" w:cs="Times New Roman"/>
          <w:b/>
          <w:bCs/>
          <w:sz w:val="24"/>
          <w:szCs w:val="24"/>
          <w:u w:val="single"/>
          <w:lang w:val="es-ES"/>
        </w:rPr>
        <w:t xml:space="preserve">.- </w:t>
      </w:r>
      <w:r w:rsidRPr="003324ED">
        <w:rPr>
          <w:rFonts w:ascii="Times New Roman" w:hAnsi="Times New Roman" w:cs="Times New Roman"/>
          <w:noProof/>
          <w:sz w:val="24"/>
          <w:szCs w:val="24"/>
          <w:lang w:val="es-ES"/>
        </w:rPr>
        <w:t>es el tiempo necesario para que las entradas de caja generadas por nuestra inversión hasta el momento anulen o compensen las salidas que está  originando.</w:t>
      </w:r>
    </w:p>
    <w:p w14:paraId="1A6D2BDA" w14:textId="4D3D3B5F" w:rsidR="00142823" w:rsidRPr="003324ED" w:rsidDel="00142823" w:rsidRDefault="00142823" w:rsidP="00C37C4F">
      <w:pPr>
        <w:ind w:left="0"/>
        <w:jc w:val="both"/>
        <w:rPr>
          <w:del w:id="995" w:author="REBECA" w:date="2021-05-26T20:47:00Z"/>
          <w:rFonts w:ascii="Times New Roman" w:hAnsi="Times New Roman" w:cs="Times New Roman"/>
          <w:noProof/>
          <w:sz w:val="24"/>
          <w:szCs w:val="24"/>
          <w:lang w:val="es-ES"/>
        </w:rPr>
        <w:pPrChange w:id="996" w:author="REBECA" w:date="2021-05-26T18:06:00Z">
          <w:pPr>
            <w:ind w:left="0"/>
          </w:pPr>
        </w:pPrChange>
      </w:pPr>
      <w:ins w:id="997" w:author="REBECA" w:date="2021-05-26T18:18:00Z">
        <w:r>
          <w:rPr>
            <w:noProof/>
          </w:rPr>
          <w:drawing>
            <wp:anchor distT="0" distB="0" distL="114300" distR="114300" simplePos="0" relativeHeight="251710464" behindDoc="1" locked="0" layoutInCell="1" allowOverlap="1" wp14:anchorId="4F0A3E46" wp14:editId="05689E13">
              <wp:simplePos x="0" y="0"/>
              <wp:positionH relativeFrom="margin">
                <wp:posOffset>44450</wp:posOffset>
              </wp:positionH>
              <wp:positionV relativeFrom="paragraph">
                <wp:posOffset>98425</wp:posOffset>
              </wp:positionV>
              <wp:extent cx="5400040" cy="1249680"/>
              <wp:effectExtent l="0" t="0" r="0" b="7620"/>
              <wp:wrapTight wrapText="bothSides">
                <wp:wrapPolygon edited="0">
                  <wp:start x="0" y="0"/>
                  <wp:lineTo x="0" y="21402"/>
                  <wp:lineTo x="21488" y="21402"/>
                  <wp:lineTo x="2148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1249680"/>
                      </a:xfrm>
                      <a:prstGeom prst="rect">
                        <a:avLst/>
                      </a:prstGeom>
                    </pic:spPr>
                  </pic:pic>
                </a:graphicData>
              </a:graphic>
            </wp:anchor>
          </w:drawing>
        </w:r>
      </w:ins>
    </w:p>
    <w:p w14:paraId="4EB2FC93" w14:textId="58CED43E" w:rsidR="003324ED" w:rsidRPr="003324ED" w:rsidRDefault="003324ED" w:rsidP="00C37C4F">
      <w:pPr>
        <w:ind w:left="0"/>
        <w:jc w:val="both"/>
        <w:rPr>
          <w:rFonts w:ascii="Times New Roman" w:hAnsi="Times New Roman" w:cs="Times New Roman"/>
          <w:noProof/>
          <w:sz w:val="24"/>
          <w:szCs w:val="24"/>
          <w:lang w:val="es-ES"/>
        </w:rPr>
        <w:pPrChange w:id="998" w:author="REBECA" w:date="2021-05-26T18:06:00Z">
          <w:pPr>
            <w:ind w:left="0"/>
          </w:pPr>
        </w:pPrChange>
      </w:pPr>
      <w:r w:rsidRPr="003324ED">
        <w:rPr>
          <w:rFonts w:ascii="Times New Roman" w:hAnsi="Times New Roman" w:cs="Times New Roman"/>
          <w:noProof/>
          <w:sz w:val="24"/>
          <w:szCs w:val="24"/>
          <w:lang w:val="es-ES"/>
        </w:rPr>
        <w:t>Si los flujos de caja son positivos e iguales, entonces el periodo de recuperación vendrá dado por la divisón entre desembolso inicial</w:t>
      </w:r>
      <w:ins w:id="999" w:author="REBECA" w:date="2021-05-26T20:52:00Z">
        <w:r w:rsidR="00142823">
          <w:rPr>
            <w:rFonts w:ascii="Times New Roman" w:hAnsi="Times New Roman" w:cs="Times New Roman"/>
            <w:noProof/>
            <w:sz w:val="24"/>
            <w:szCs w:val="24"/>
            <w:lang w:val="es-ES"/>
          </w:rPr>
          <w:t>.</w:t>
        </w:r>
      </w:ins>
      <w:del w:id="1000" w:author="REBECA" w:date="2021-05-26T20:52:00Z">
        <w:r w:rsidRPr="003324ED" w:rsidDel="00142823">
          <w:rPr>
            <w:rFonts w:ascii="Times New Roman" w:hAnsi="Times New Roman" w:cs="Times New Roman"/>
            <w:noProof/>
            <w:sz w:val="24"/>
            <w:szCs w:val="24"/>
            <w:lang w:val="es-ES"/>
          </w:rPr>
          <w:delText xml:space="preserve"> y Q, de lo contrario tendremos que acumular los flujos teniendo en cuenta también aquellos que sean negativos.</w:delText>
        </w:r>
      </w:del>
    </w:p>
    <w:p w14:paraId="43906B25" w14:textId="6152F84E" w:rsidR="003324ED" w:rsidRPr="003324ED" w:rsidRDefault="003324ED" w:rsidP="00142823">
      <w:pPr>
        <w:ind w:left="0"/>
        <w:jc w:val="center"/>
        <w:rPr>
          <w:rFonts w:ascii="Times New Roman" w:hAnsi="Times New Roman" w:cs="Times New Roman"/>
          <w:sz w:val="24"/>
          <w:szCs w:val="24"/>
          <w:lang w:val="es-ES"/>
        </w:rPr>
        <w:pPrChange w:id="1001" w:author="REBECA" w:date="2021-05-26T20:53:00Z">
          <w:pPr/>
        </w:pPrChange>
      </w:pPr>
      <m:oMath>
        <m:r>
          <w:rPr>
            <w:rFonts w:ascii="Cambria Math" w:hAnsi="Cambria Math" w:cs="Times New Roman"/>
            <w:sz w:val="24"/>
            <w:szCs w:val="24"/>
          </w:rPr>
          <m:t>Payback</m:t>
        </m:r>
        <m:r>
          <w:rPr>
            <w:rFonts w:ascii="Cambria Math" w:hAnsi="Cambria Math" w:cs="Times New Roman"/>
            <w:sz w:val="24"/>
            <w:szCs w:val="24"/>
            <w:lang w:val="es-ES"/>
          </w:rPr>
          <m:t xml:space="preserve"> </m:t>
        </m:r>
        <m:r>
          <w:del w:id="1002" w:author="REBECA" w:date="2021-05-26T20:52:00Z">
            <w:rPr>
              <w:rFonts w:ascii="Cambria Math" w:hAnsi="Cambria Math" w:cs="Times New Roman"/>
              <w:sz w:val="24"/>
              <w:szCs w:val="24"/>
            </w:rPr>
            <m:t>Flujo</m:t>
          </w:del>
        </m:r>
        <m:r>
          <w:del w:id="1003" w:author="REBECA" w:date="2021-05-26T20:52:00Z">
            <w:rPr>
              <w:rFonts w:ascii="Cambria Math" w:hAnsi="Cambria Math" w:cs="Times New Roman"/>
              <w:sz w:val="24"/>
              <w:szCs w:val="24"/>
              <w:lang w:val="es-ES"/>
            </w:rPr>
            <m:t xml:space="preserve"> </m:t>
          </w:del>
        </m:r>
        <m:r>
          <w:del w:id="1004" w:author="REBECA" w:date="2021-05-26T20:52:00Z">
            <w:rPr>
              <w:rFonts w:ascii="Cambria Math" w:hAnsi="Cambria Math" w:cs="Times New Roman"/>
              <w:sz w:val="24"/>
              <w:szCs w:val="24"/>
            </w:rPr>
            <m:t>constante</m:t>
          </w:del>
        </m:r>
        <m:r>
          <w:rPr>
            <w:rFonts w:ascii="Cambria Math" w:hAnsi="Cambria Math" w:cs="Times New Roman"/>
            <w:sz w:val="24"/>
            <w:szCs w:val="24"/>
            <w:lang w:val="es-ES"/>
          </w:rPr>
          <m:t xml:space="preserve">= </m:t>
        </m:r>
        <m:f>
          <m:fPr>
            <m:ctrlPr>
              <w:rPr>
                <w:rFonts w:ascii="Cambria Math" w:hAnsi="Cambria Math" w:cs="Times New Roman"/>
                <w:i/>
                <w:sz w:val="24"/>
                <w:szCs w:val="24"/>
              </w:rPr>
            </m:ctrlPr>
          </m:fPr>
          <m:num>
            <m:r>
              <w:rPr>
                <w:rFonts w:ascii="Cambria Math" w:hAnsi="Cambria Math" w:cs="Times New Roman"/>
                <w:sz w:val="24"/>
                <w:szCs w:val="24"/>
              </w:rPr>
              <m:t>A</m:t>
            </m:r>
          </m:num>
          <m:den>
            <m:sSub>
              <m:sSubPr>
                <m:ctrlPr>
                  <w:del w:id="1005" w:author="REBECA" w:date="2021-05-26T20:52:00Z">
                    <w:rPr>
                      <w:rFonts w:ascii="Cambria Math" w:hAnsi="Cambria Math" w:cs="Times New Roman"/>
                      <w:i/>
                      <w:sz w:val="24"/>
                      <w:szCs w:val="24"/>
                    </w:rPr>
                  </w:del>
                </m:ctrlPr>
              </m:sSubPr>
              <m:e>
                <m:r>
                  <w:del w:id="1006" w:author="REBECA" w:date="2021-05-26T20:52:00Z">
                    <w:rPr>
                      <w:rFonts w:ascii="Cambria Math" w:hAnsi="Cambria Math" w:cs="Times New Roman"/>
                      <w:sz w:val="24"/>
                      <w:szCs w:val="24"/>
                    </w:rPr>
                    <m:t>Q</m:t>
                  </w:del>
                </m:r>
              </m:e>
              <m:sub>
                <m:r>
                  <w:del w:id="1007" w:author="REBECA" w:date="2021-05-26T20:52:00Z">
                    <w:rPr>
                      <w:rFonts w:ascii="Cambria Math" w:hAnsi="Cambria Math" w:cs="Times New Roman"/>
                      <w:sz w:val="24"/>
                      <w:szCs w:val="24"/>
                    </w:rPr>
                    <m:t>t</m:t>
                  </w:del>
                </m:r>
              </m:sub>
            </m:sSub>
            <m:r>
              <w:ins w:id="1008" w:author="REBECA" w:date="2021-05-26T20:52:00Z">
                <w:rPr>
                  <w:rFonts w:ascii="Cambria Math" w:hAnsi="Cambria Math" w:cs="Times New Roman"/>
                  <w:sz w:val="24"/>
                  <w:szCs w:val="24"/>
                </w:rPr>
                <m:t>Q</m:t>
              </w:ins>
            </m:r>
          </m:den>
        </m:f>
      </m:oMath>
      <w:r w:rsidRPr="003324ED">
        <w:rPr>
          <w:rFonts w:ascii="Times New Roman" w:hAnsi="Times New Roman" w:cs="Times New Roman"/>
          <w:sz w:val="24"/>
          <w:szCs w:val="24"/>
          <w:lang w:val="es-ES"/>
        </w:rPr>
        <w:t xml:space="preserve">                       </w:t>
      </w:r>
      <m:oMath>
        <m:r>
          <w:del w:id="1009" w:author="REBECA" w:date="2021-05-26T20:52:00Z">
            <w:rPr>
              <w:rFonts w:ascii="Cambria Math" w:hAnsi="Cambria Math" w:cs="Times New Roman"/>
              <w:sz w:val="24"/>
              <w:szCs w:val="24"/>
            </w:rPr>
            <m:t>Payback</m:t>
          </w:del>
        </m:r>
        <m:r>
          <w:del w:id="1010" w:author="REBECA" w:date="2021-05-26T20:52:00Z">
            <w:rPr>
              <w:rFonts w:ascii="Cambria Math" w:hAnsi="Cambria Math" w:cs="Times New Roman"/>
              <w:sz w:val="24"/>
              <w:szCs w:val="24"/>
              <w:lang w:val="es-ES"/>
            </w:rPr>
            <m:t xml:space="preserve"> </m:t>
          </w:del>
        </m:r>
        <m:r>
          <w:del w:id="1011" w:author="REBECA" w:date="2021-05-26T20:52:00Z">
            <w:rPr>
              <w:rFonts w:ascii="Cambria Math" w:hAnsi="Cambria Math" w:cs="Times New Roman"/>
              <w:sz w:val="24"/>
              <w:szCs w:val="24"/>
            </w:rPr>
            <m:t>de</m:t>
          </w:del>
        </m:r>
        <m:r>
          <w:del w:id="1012" w:author="REBECA" w:date="2021-05-26T20:52:00Z">
            <w:rPr>
              <w:rFonts w:ascii="Cambria Math" w:hAnsi="Cambria Math" w:cs="Times New Roman"/>
              <w:sz w:val="24"/>
              <w:szCs w:val="24"/>
              <w:lang w:val="es-ES"/>
            </w:rPr>
            <m:t xml:space="preserve"> </m:t>
          </w:del>
        </m:r>
        <m:r>
          <w:del w:id="1013" w:author="REBECA" w:date="2021-05-26T20:52:00Z">
            <w:rPr>
              <w:rFonts w:ascii="Cambria Math" w:hAnsi="Cambria Math" w:cs="Times New Roman"/>
              <w:sz w:val="24"/>
              <w:szCs w:val="24"/>
            </w:rPr>
            <m:t>Flujo</m:t>
          </w:del>
        </m:r>
        <m:r>
          <w:del w:id="1014" w:author="REBECA" w:date="2021-05-26T20:52:00Z">
            <w:rPr>
              <w:rFonts w:ascii="Cambria Math" w:hAnsi="Cambria Math" w:cs="Times New Roman"/>
              <w:sz w:val="24"/>
              <w:szCs w:val="24"/>
              <w:lang w:val="es-ES"/>
            </w:rPr>
            <m:t xml:space="preserve"> </m:t>
          </w:del>
        </m:r>
        <m:r>
          <w:del w:id="1015" w:author="REBECA" w:date="2021-05-26T20:52:00Z">
            <w:rPr>
              <w:rFonts w:ascii="Cambria Math" w:hAnsi="Cambria Math" w:cs="Times New Roman"/>
              <w:sz w:val="24"/>
              <w:szCs w:val="24"/>
            </w:rPr>
            <m:t>no</m:t>
          </w:del>
        </m:r>
        <m:r>
          <w:del w:id="1016" w:author="REBECA" w:date="2021-05-26T20:52:00Z">
            <w:rPr>
              <w:rFonts w:ascii="Cambria Math" w:hAnsi="Cambria Math" w:cs="Times New Roman"/>
              <w:sz w:val="24"/>
              <w:szCs w:val="24"/>
              <w:lang w:val="es-ES"/>
            </w:rPr>
            <m:t xml:space="preserve"> </m:t>
          </w:del>
        </m:r>
        <m:r>
          <w:del w:id="1017" w:author="REBECA" w:date="2021-05-26T20:52:00Z">
            <w:rPr>
              <w:rFonts w:ascii="Cambria Math" w:hAnsi="Cambria Math" w:cs="Times New Roman"/>
              <w:sz w:val="24"/>
              <w:szCs w:val="24"/>
            </w:rPr>
            <m:t>constante</m:t>
          </w:del>
        </m:r>
        <m:r>
          <w:del w:id="1018" w:author="REBECA" w:date="2021-05-26T20:52:00Z">
            <w:rPr>
              <w:rFonts w:ascii="Cambria Math" w:hAnsi="Cambria Math" w:cs="Times New Roman"/>
              <w:sz w:val="24"/>
              <w:szCs w:val="24"/>
              <w:lang w:val="es-ES"/>
            </w:rPr>
            <m:t xml:space="preserve">= </m:t>
          </w:del>
        </m:r>
        <m:f>
          <m:fPr>
            <m:ctrlPr>
              <w:del w:id="1019" w:author="REBECA" w:date="2021-05-26T20:52:00Z">
                <w:rPr>
                  <w:rFonts w:ascii="Cambria Math" w:hAnsi="Cambria Math" w:cs="Times New Roman"/>
                  <w:i/>
                  <w:sz w:val="24"/>
                  <w:szCs w:val="24"/>
                </w:rPr>
              </w:del>
            </m:ctrlPr>
          </m:fPr>
          <m:num>
            <m:r>
              <w:del w:id="1020" w:author="REBECA" w:date="2021-05-26T20:52:00Z">
                <w:rPr>
                  <w:rFonts w:ascii="Cambria Math" w:hAnsi="Cambria Math" w:cs="Times New Roman"/>
                  <w:sz w:val="24"/>
                  <w:szCs w:val="24"/>
                </w:rPr>
                <m:t>A</m:t>
              </w:del>
            </m:r>
          </m:num>
          <m:den>
            <m:nary>
              <m:naryPr>
                <m:chr m:val="∑"/>
                <m:limLoc m:val="undOvr"/>
                <m:subHide m:val="1"/>
                <m:supHide m:val="1"/>
                <m:ctrlPr>
                  <w:del w:id="1021" w:author="REBECA" w:date="2021-05-26T20:52:00Z">
                    <w:rPr>
                      <w:rFonts w:ascii="Cambria Math" w:hAnsi="Cambria Math" w:cs="Times New Roman"/>
                      <w:i/>
                      <w:sz w:val="24"/>
                      <w:szCs w:val="24"/>
                    </w:rPr>
                  </w:del>
                </m:ctrlPr>
              </m:naryPr>
              <m:sub/>
              <m:sup/>
              <m:e>
                <m:r>
                  <w:del w:id="1022" w:author="REBECA" w:date="2021-05-26T20:52:00Z">
                    <w:rPr>
                      <w:rFonts w:ascii="Cambria Math" w:hAnsi="Cambria Math" w:cs="Times New Roman"/>
                      <w:sz w:val="24"/>
                      <w:szCs w:val="24"/>
                    </w:rPr>
                    <m:t>Q</m:t>
                  </w:del>
                </m:r>
              </m:e>
            </m:nary>
          </m:den>
        </m:f>
      </m:oMath>
    </w:p>
    <w:p w14:paraId="166B38D2" w14:textId="470CA88B" w:rsidR="003324ED" w:rsidRDefault="003324ED" w:rsidP="00C37C4F">
      <w:pPr>
        <w:ind w:left="0"/>
        <w:jc w:val="both"/>
        <w:rPr>
          <w:ins w:id="1023" w:author="REBECA" w:date="2021-05-26T20:53:00Z"/>
          <w:rFonts w:ascii="Times New Roman" w:hAnsi="Times New Roman" w:cs="Times New Roman"/>
          <w:sz w:val="24"/>
          <w:szCs w:val="24"/>
          <w:lang w:val="es-ES"/>
        </w:rPr>
      </w:pPr>
      <w:r w:rsidRPr="003324ED">
        <w:rPr>
          <w:rFonts w:ascii="Times New Roman" w:hAnsi="Times New Roman" w:cs="Times New Roman"/>
          <w:sz w:val="24"/>
          <w:szCs w:val="24"/>
          <w:lang w:val="es-ES"/>
        </w:rPr>
        <w:t>Son mejores aquellos proyectos en los que se recupera antes la inversión, siendo lo más habitual que se estime un límite, por ejemplo, no invertir en proyectos cuyo periodo de recuperación sea mayor de 3 años.</w:t>
      </w:r>
    </w:p>
    <w:p w14:paraId="4BAABF07" w14:textId="706F43E9" w:rsidR="00142823" w:rsidRDefault="00142823" w:rsidP="00C37C4F">
      <w:pPr>
        <w:ind w:left="0"/>
        <w:jc w:val="both"/>
        <w:rPr>
          <w:ins w:id="1024" w:author="REBECA" w:date="2021-05-26T20:53:00Z"/>
          <w:rFonts w:ascii="Times New Roman" w:hAnsi="Times New Roman" w:cs="Times New Roman"/>
          <w:sz w:val="24"/>
          <w:szCs w:val="24"/>
          <w:lang w:val="es-ES"/>
        </w:rPr>
      </w:pPr>
    </w:p>
    <w:p w14:paraId="778D2FB6" w14:textId="77777777" w:rsidR="00142823" w:rsidRPr="003324ED" w:rsidRDefault="00142823" w:rsidP="00C37C4F">
      <w:pPr>
        <w:ind w:left="0"/>
        <w:jc w:val="both"/>
        <w:rPr>
          <w:rFonts w:ascii="Times New Roman" w:hAnsi="Times New Roman" w:cs="Times New Roman"/>
          <w:sz w:val="24"/>
          <w:szCs w:val="24"/>
          <w:lang w:val="es-ES"/>
        </w:rPr>
        <w:pPrChange w:id="1025" w:author="REBECA" w:date="2021-05-26T18:06:00Z">
          <w:pPr>
            <w:ind w:left="0"/>
          </w:pPr>
        </w:pPrChange>
      </w:pPr>
    </w:p>
    <w:p w14:paraId="2A6F839E" w14:textId="262DF337" w:rsidR="003324ED" w:rsidRPr="003324ED" w:rsidRDefault="003324ED" w:rsidP="00C37C4F">
      <w:pPr>
        <w:ind w:left="0"/>
        <w:jc w:val="both"/>
        <w:rPr>
          <w:rFonts w:ascii="Times New Roman" w:hAnsi="Times New Roman" w:cs="Times New Roman"/>
          <w:sz w:val="24"/>
          <w:szCs w:val="24"/>
        </w:rPr>
        <w:pPrChange w:id="1026" w:author="REBECA" w:date="2021-05-26T18:06:00Z">
          <w:pPr>
            <w:ind w:left="0"/>
          </w:pPr>
        </w:pPrChange>
      </w:pPr>
      <w:r w:rsidRPr="00D43D08">
        <w:rPr>
          <w:rFonts w:ascii="Times New Roman" w:hAnsi="Times New Roman" w:cs="Times New Roman"/>
          <w:sz w:val="24"/>
          <w:szCs w:val="24"/>
          <w:lang w:val="es-ES"/>
        </w:rPr>
        <w:lastRenderedPageBreak/>
        <w:t>Desventajas</w:t>
      </w:r>
      <w:r w:rsidRPr="003324ED">
        <w:rPr>
          <w:rFonts w:ascii="Times New Roman" w:hAnsi="Times New Roman" w:cs="Times New Roman"/>
          <w:sz w:val="24"/>
          <w:szCs w:val="24"/>
        </w:rPr>
        <w:t>:</w:t>
      </w:r>
    </w:p>
    <w:p w14:paraId="13190823" w14:textId="77777777" w:rsidR="003324ED" w:rsidRPr="003324ED"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027" w:author="REBECA" w:date="2021-05-26T18:06:00Z">
          <w:pPr>
            <w:pStyle w:val="Prrafodelista"/>
            <w:numPr>
              <w:numId w:val="17"/>
            </w:numPr>
            <w:spacing w:line="259" w:lineRule="auto"/>
            <w:ind w:hanging="360"/>
          </w:pPr>
        </w:pPrChange>
      </w:pPr>
      <w:r w:rsidRPr="003324ED">
        <w:rPr>
          <w:rFonts w:ascii="Times New Roman" w:hAnsi="Times New Roman" w:cs="Times New Roman"/>
          <w:sz w:val="24"/>
          <w:szCs w:val="24"/>
          <w:lang w:val="es-ES"/>
        </w:rPr>
        <w:t>No tiene en cuenta los flujos de caja después de recuperar la inversión.</w:t>
      </w:r>
    </w:p>
    <w:p w14:paraId="4259E1FC" w14:textId="7D232C34" w:rsidR="003324ED" w:rsidRPr="003324ED"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028" w:author="REBECA" w:date="2021-05-26T18:06:00Z">
          <w:pPr>
            <w:pStyle w:val="Prrafodelista"/>
            <w:numPr>
              <w:numId w:val="17"/>
            </w:numPr>
            <w:spacing w:line="259" w:lineRule="auto"/>
            <w:ind w:hanging="360"/>
          </w:pPr>
        </w:pPrChange>
      </w:pPr>
      <w:r w:rsidRPr="003324ED">
        <w:rPr>
          <w:rFonts w:ascii="Times New Roman" w:hAnsi="Times New Roman" w:cs="Times New Roman"/>
          <w:sz w:val="24"/>
          <w:szCs w:val="24"/>
          <w:lang w:val="es-ES"/>
        </w:rPr>
        <w:t xml:space="preserve">No tiene en cuenta el paso del tiempo ni el valor del dinero en el tiempo, lo que se puede solucionar utilizando el </w:t>
      </w:r>
      <w:proofErr w:type="spellStart"/>
      <w:r w:rsidRPr="003324ED">
        <w:rPr>
          <w:rFonts w:ascii="Times New Roman" w:hAnsi="Times New Roman" w:cs="Times New Roman"/>
          <w:sz w:val="24"/>
          <w:szCs w:val="24"/>
          <w:lang w:val="es-ES"/>
        </w:rPr>
        <w:t>Payback</w:t>
      </w:r>
      <w:proofErr w:type="spellEnd"/>
      <w:r w:rsidRPr="003324ED">
        <w:rPr>
          <w:rFonts w:ascii="Times New Roman" w:hAnsi="Times New Roman" w:cs="Times New Roman"/>
          <w:sz w:val="24"/>
          <w:szCs w:val="24"/>
          <w:lang w:val="es-ES"/>
        </w:rPr>
        <w:t xml:space="preserve"> actualizado, que utiliza los flujos de caja actualizados al momento 0 a una determinada tasa de descuento.</w:t>
      </w:r>
    </w:p>
    <w:p w14:paraId="50A10EFA" w14:textId="1507B8A4" w:rsidR="003324ED" w:rsidRDefault="003324ED" w:rsidP="00C37C4F">
      <w:pPr>
        <w:ind w:left="0"/>
        <w:jc w:val="both"/>
        <w:rPr>
          <w:rFonts w:ascii="Times New Roman" w:hAnsi="Times New Roman" w:cs="Times New Roman"/>
          <w:sz w:val="24"/>
          <w:szCs w:val="24"/>
          <w:lang w:val="es-ES"/>
        </w:rPr>
        <w:pPrChange w:id="1029" w:author="REBECA" w:date="2021-05-26T18:06:00Z">
          <w:pPr>
            <w:ind w:left="0"/>
          </w:pPr>
        </w:pPrChange>
      </w:pPr>
      <w:r w:rsidRPr="003324ED">
        <w:rPr>
          <w:rFonts w:ascii="Times New Roman" w:hAnsi="Times New Roman" w:cs="Times New Roman"/>
          <w:sz w:val="24"/>
          <w:szCs w:val="24"/>
          <w:lang w:val="es-ES"/>
        </w:rPr>
        <w:t>Este método prioriza la liquidez de la inversión, lo que implica una aversión al riesgo, ya que la desconfianza de recuperar tiene como consecuencia que elija aquella que tarda menos tiempo.</w:t>
      </w:r>
    </w:p>
    <w:p w14:paraId="245850F4" w14:textId="51DE82CD" w:rsidR="008B13BD" w:rsidRDefault="008B13BD" w:rsidP="00C37C4F">
      <w:pPr>
        <w:ind w:left="0"/>
        <w:jc w:val="both"/>
        <w:rPr>
          <w:rFonts w:ascii="Times New Roman" w:hAnsi="Times New Roman" w:cs="Times New Roman"/>
          <w:sz w:val="24"/>
          <w:szCs w:val="24"/>
          <w:lang w:val="es-ES"/>
        </w:rPr>
        <w:pPrChange w:id="1030" w:author="REBECA" w:date="2021-05-26T18:06:00Z">
          <w:pPr>
            <w:ind w:left="0"/>
          </w:pPr>
        </w:pPrChange>
      </w:pPr>
      <w:r>
        <w:rPr>
          <w:rFonts w:ascii="Times New Roman" w:hAnsi="Times New Roman" w:cs="Times New Roman"/>
          <w:sz w:val="24"/>
          <w:szCs w:val="24"/>
          <w:lang w:val="es-ES"/>
        </w:rPr>
        <w:t>Es un método muy sencillo de aplicar, y aunque carece de una fórmula concreta en Excel, hemos realizado una función en Python que permita conocer el retorno de una inversión a partir de los flujos de caja, teniendo en cuenta esta fórmula.</w:t>
      </w:r>
    </w:p>
    <w:p w14:paraId="2F8F3343" w14:textId="0EFBB736" w:rsidR="008B13BD" w:rsidRDefault="00D43D08" w:rsidP="00C37C4F">
      <w:pPr>
        <w:ind w:left="0"/>
        <w:jc w:val="both"/>
        <w:rPr>
          <w:rFonts w:ascii="Times New Roman" w:hAnsi="Times New Roman" w:cs="Times New Roman"/>
          <w:sz w:val="24"/>
          <w:szCs w:val="24"/>
          <w:lang w:val="es-ES"/>
        </w:rPr>
        <w:pPrChange w:id="1031" w:author="REBECA" w:date="2021-05-26T18:06:00Z">
          <w:pPr>
            <w:ind w:left="0"/>
            <w:jc w:val="center"/>
          </w:pPr>
        </w:pPrChange>
      </w:pPr>
      <w:r>
        <w:rPr>
          <w:noProof/>
        </w:rPr>
        <w:drawing>
          <wp:anchor distT="0" distB="0" distL="114300" distR="114300" simplePos="0" relativeHeight="251678720" behindDoc="0" locked="0" layoutInCell="1" allowOverlap="1" wp14:anchorId="29A7A3AE" wp14:editId="6E7DF9DF">
            <wp:simplePos x="0" y="0"/>
            <wp:positionH relativeFrom="margin">
              <wp:align>left</wp:align>
            </wp:positionH>
            <wp:positionV relativeFrom="paragraph">
              <wp:posOffset>2717</wp:posOffset>
            </wp:positionV>
            <wp:extent cx="4160520" cy="185420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60520" cy="1854200"/>
                    </a:xfrm>
                    <a:prstGeom prst="rect">
                      <a:avLst/>
                    </a:prstGeom>
                  </pic:spPr>
                </pic:pic>
              </a:graphicData>
            </a:graphic>
          </wp:anchor>
        </w:drawing>
      </w:r>
    </w:p>
    <w:p w14:paraId="7C6BC247" w14:textId="69B04AEC" w:rsidR="002B2411" w:rsidRDefault="00D43D08" w:rsidP="00C37C4F">
      <w:pPr>
        <w:ind w:left="0"/>
        <w:jc w:val="both"/>
        <w:rPr>
          <w:rFonts w:ascii="Times New Roman" w:hAnsi="Times New Roman" w:cs="Times New Roman"/>
          <w:sz w:val="24"/>
          <w:szCs w:val="24"/>
          <w:lang w:val="es-ES"/>
        </w:rPr>
        <w:pPrChange w:id="1032" w:author="REBECA" w:date="2021-05-26T18:06:00Z">
          <w:pPr>
            <w:ind w:left="0"/>
          </w:pPr>
        </w:pPrChange>
      </w:pPr>
      <w:r>
        <w:rPr>
          <w:noProof/>
        </w:rPr>
        <w:drawing>
          <wp:anchor distT="0" distB="0" distL="114300" distR="114300" simplePos="0" relativeHeight="251679744" behindDoc="0" locked="0" layoutInCell="1" allowOverlap="1" wp14:anchorId="6734AC67" wp14:editId="36CDDF5C">
            <wp:simplePos x="0" y="0"/>
            <wp:positionH relativeFrom="column">
              <wp:posOffset>4191579</wp:posOffset>
            </wp:positionH>
            <wp:positionV relativeFrom="paragraph">
              <wp:posOffset>217170</wp:posOffset>
            </wp:positionV>
            <wp:extent cx="1863524" cy="521322"/>
            <wp:effectExtent l="0" t="0" r="381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3524" cy="521322"/>
                    </a:xfrm>
                    <a:prstGeom prst="rect">
                      <a:avLst/>
                    </a:prstGeom>
                  </pic:spPr>
                </pic:pic>
              </a:graphicData>
            </a:graphic>
            <wp14:sizeRelH relativeFrom="margin">
              <wp14:pctWidth>0</wp14:pctWidth>
            </wp14:sizeRelH>
            <wp14:sizeRelV relativeFrom="margin">
              <wp14:pctHeight>0</wp14:pctHeight>
            </wp14:sizeRelV>
          </wp:anchor>
        </w:drawing>
      </w:r>
    </w:p>
    <w:p w14:paraId="44586489" w14:textId="7C618BD5" w:rsidR="00D43D08" w:rsidRDefault="00D43D08" w:rsidP="00C37C4F">
      <w:pPr>
        <w:ind w:left="0"/>
        <w:jc w:val="both"/>
        <w:rPr>
          <w:rFonts w:ascii="Times New Roman" w:hAnsi="Times New Roman" w:cs="Times New Roman"/>
          <w:sz w:val="24"/>
          <w:szCs w:val="24"/>
          <w:lang w:val="es-ES"/>
        </w:rPr>
        <w:pPrChange w:id="1033" w:author="REBECA" w:date="2021-05-26T18:06:00Z">
          <w:pPr>
            <w:ind w:left="0"/>
          </w:pPr>
        </w:pPrChange>
      </w:pPr>
    </w:p>
    <w:p w14:paraId="726C0D43" w14:textId="1D8F9537" w:rsidR="00D43D08" w:rsidRDefault="00D43D08" w:rsidP="00C37C4F">
      <w:pPr>
        <w:ind w:left="0"/>
        <w:jc w:val="both"/>
        <w:rPr>
          <w:rFonts w:ascii="Times New Roman" w:hAnsi="Times New Roman" w:cs="Times New Roman"/>
          <w:sz w:val="24"/>
          <w:szCs w:val="24"/>
          <w:lang w:val="es-ES"/>
        </w:rPr>
        <w:pPrChange w:id="1034" w:author="REBECA" w:date="2021-05-26T18:06:00Z">
          <w:pPr>
            <w:ind w:left="0"/>
          </w:pPr>
        </w:pPrChange>
      </w:pPr>
    </w:p>
    <w:p w14:paraId="2D12612E" w14:textId="45B94FCE" w:rsidR="00D43D08" w:rsidRDefault="00D43D08" w:rsidP="00C37C4F">
      <w:pPr>
        <w:ind w:left="0"/>
        <w:jc w:val="both"/>
        <w:rPr>
          <w:rFonts w:ascii="Times New Roman" w:hAnsi="Times New Roman" w:cs="Times New Roman"/>
          <w:sz w:val="24"/>
          <w:szCs w:val="24"/>
          <w:lang w:val="es-ES"/>
        </w:rPr>
        <w:pPrChange w:id="1035" w:author="REBECA" w:date="2021-05-26T18:06:00Z">
          <w:pPr>
            <w:ind w:left="0"/>
          </w:pPr>
        </w:pPrChange>
      </w:pPr>
    </w:p>
    <w:p w14:paraId="2FA1EF08" w14:textId="10B0FFD9" w:rsidR="00D43D08" w:rsidRDefault="00D43D08" w:rsidP="00C37C4F">
      <w:pPr>
        <w:ind w:left="0"/>
        <w:jc w:val="both"/>
        <w:rPr>
          <w:rFonts w:ascii="Times New Roman" w:hAnsi="Times New Roman" w:cs="Times New Roman"/>
          <w:sz w:val="24"/>
          <w:szCs w:val="24"/>
          <w:lang w:val="es-ES"/>
        </w:rPr>
        <w:pPrChange w:id="1036" w:author="REBECA" w:date="2021-05-26T18:06:00Z">
          <w:pPr>
            <w:ind w:left="0"/>
          </w:pPr>
        </w:pPrChange>
      </w:pPr>
    </w:p>
    <w:p w14:paraId="41166A63" w14:textId="71EC7C05" w:rsidR="008B13BD" w:rsidRPr="003324ED" w:rsidRDefault="008B13BD" w:rsidP="00C37C4F">
      <w:pPr>
        <w:ind w:left="0"/>
        <w:jc w:val="both"/>
        <w:rPr>
          <w:rFonts w:ascii="Times New Roman" w:hAnsi="Times New Roman" w:cs="Times New Roman"/>
          <w:sz w:val="24"/>
          <w:szCs w:val="24"/>
          <w:lang w:val="es-ES"/>
        </w:rPr>
        <w:pPrChange w:id="1037" w:author="REBECA" w:date="2021-05-26T18:06:00Z">
          <w:pPr>
            <w:ind w:left="0"/>
          </w:pPr>
        </w:pPrChange>
      </w:pPr>
      <w:r>
        <w:rPr>
          <w:rFonts w:ascii="Times New Roman" w:hAnsi="Times New Roman" w:cs="Times New Roman"/>
          <w:sz w:val="24"/>
          <w:szCs w:val="24"/>
          <w:lang w:val="es-ES"/>
        </w:rPr>
        <w:t>Esta función es un bucle que realiza la suma por año de los flujos de caja del proyecto, teniendo en cuenta que el primer año el flujo es negativo dado que se trata de la inversión inicial que debemos realizar. Si a lo largo de la vida del proyecto se tuvieran que hacer nuevas inversiones, estas serían siempre con signo negativo. Finalmente, cuando el saldo acumulado es mayor a 0 sabemos que hemos recuperado la inversión inicial y nos devuelve los años.</w:t>
      </w:r>
    </w:p>
    <w:p w14:paraId="4DC85BA5" w14:textId="1B1ED01A" w:rsidR="003324ED" w:rsidRPr="003324ED" w:rsidRDefault="003324ED" w:rsidP="00C37C4F">
      <w:pPr>
        <w:ind w:left="0"/>
        <w:jc w:val="both"/>
        <w:rPr>
          <w:rFonts w:ascii="Times New Roman" w:hAnsi="Times New Roman" w:cs="Times New Roman"/>
          <w:sz w:val="24"/>
          <w:szCs w:val="24"/>
          <w:lang w:val="es-ES"/>
        </w:rPr>
        <w:pPrChange w:id="1038" w:author="REBECA" w:date="2021-05-26T18:06:00Z">
          <w:pPr>
            <w:ind w:left="0"/>
          </w:pPr>
        </w:pPrChange>
      </w:pPr>
      <w:r w:rsidRPr="003324ED">
        <w:rPr>
          <w:rFonts w:ascii="Times New Roman" w:hAnsi="Times New Roman" w:cs="Times New Roman"/>
          <w:b/>
          <w:bCs/>
          <w:sz w:val="24"/>
          <w:szCs w:val="24"/>
          <w:u w:val="single"/>
          <w:lang w:val="es-ES"/>
        </w:rPr>
        <w:t xml:space="preserve">VAN.- </w:t>
      </w:r>
      <w:r w:rsidRPr="003324ED">
        <w:rPr>
          <w:rFonts w:ascii="Times New Roman" w:hAnsi="Times New Roman" w:cs="Times New Roman"/>
          <w:sz w:val="24"/>
          <w:szCs w:val="24"/>
          <w:lang w:val="es-ES"/>
        </w:rPr>
        <w:t xml:space="preserve">Valor Actualizado Neto de una inversión es igual al valor actualizado de todos los flujos de </w:t>
      </w:r>
      <w:r w:rsidR="008B13BD">
        <w:rPr>
          <w:rFonts w:ascii="Times New Roman" w:hAnsi="Times New Roman" w:cs="Times New Roman"/>
          <w:sz w:val="24"/>
          <w:szCs w:val="24"/>
          <w:lang w:val="es-ES"/>
        </w:rPr>
        <w:t>caja</w:t>
      </w:r>
      <w:r w:rsidRPr="003324ED">
        <w:rPr>
          <w:rFonts w:ascii="Times New Roman" w:hAnsi="Times New Roman" w:cs="Times New Roman"/>
          <w:sz w:val="24"/>
          <w:szCs w:val="24"/>
          <w:lang w:val="es-ES"/>
        </w:rPr>
        <w:t xml:space="preserve"> esperados o lo que es lo mismo, la diferencia entre el valor actual de los cobros que se van a generar menos los pagos.</w:t>
      </w:r>
    </w:p>
    <w:p w14:paraId="1A70A614" w14:textId="77777777" w:rsidR="003324ED" w:rsidRPr="003324ED" w:rsidRDefault="003324ED" w:rsidP="00C37C4F">
      <w:pPr>
        <w:ind w:left="0"/>
        <w:jc w:val="both"/>
        <w:rPr>
          <w:rFonts w:ascii="Times New Roman" w:hAnsi="Times New Roman" w:cs="Times New Roman"/>
          <w:sz w:val="24"/>
          <w:szCs w:val="24"/>
          <w:lang w:val="es-ES"/>
        </w:rPr>
        <w:pPrChange w:id="1039" w:author="REBECA" w:date="2021-05-26T18:06:00Z">
          <w:pPr>
            <w:ind w:left="0"/>
          </w:pPr>
        </w:pPrChange>
      </w:pPr>
      <w:r w:rsidRPr="003324ED">
        <w:rPr>
          <w:rFonts w:ascii="Times New Roman" w:hAnsi="Times New Roman" w:cs="Times New Roman"/>
          <w:sz w:val="24"/>
          <w:szCs w:val="24"/>
          <w:lang w:val="es-ES"/>
        </w:rPr>
        <w:t>Para su cálculo necesitamos las siguientes variables:</w:t>
      </w:r>
    </w:p>
    <w:p w14:paraId="6EA01EA3" w14:textId="77777777" w:rsidR="003324ED" w:rsidRPr="00D43D08" w:rsidRDefault="003324ED" w:rsidP="00C37C4F">
      <w:pPr>
        <w:pStyle w:val="Prrafodelista"/>
        <w:numPr>
          <w:ilvl w:val="0"/>
          <w:numId w:val="16"/>
        </w:numPr>
        <w:spacing w:line="259" w:lineRule="auto"/>
        <w:jc w:val="both"/>
        <w:rPr>
          <w:rFonts w:ascii="Times New Roman" w:hAnsi="Times New Roman" w:cs="Times New Roman"/>
          <w:sz w:val="24"/>
          <w:szCs w:val="24"/>
          <w:lang w:val="es-ES"/>
        </w:rPr>
        <w:pPrChange w:id="1040" w:author="REBECA" w:date="2021-05-26T18:06:00Z">
          <w:pPr>
            <w:pStyle w:val="Prrafodelista"/>
            <w:numPr>
              <w:numId w:val="16"/>
            </w:numPr>
            <w:spacing w:line="259" w:lineRule="auto"/>
            <w:ind w:hanging="360"/>
          </w:pPr>
        </w:pPrChange>
      </w:pPr>
      <w:r w:rsidRPr="00D43D08">
        <w:rPr>
          <w:rFonts w:ascii="Times New Roman" w:hAnsi="Times New Roman" w:cs="Times New Roman"/>
          <w:sz w:val="24"/>
          <w:szCs w:val="24"/>
          <w:lang w:val="es-ES"/>
        </w:rPr>
        <w:t xml:space="preserve">Desembolso inicial = </w:t>
      </w:r>
      <w:r w:rsidRPr="00D43D08">
        <w:rPr>
          <w:rFonts w:ascii="Times New Roman" w:hAnsi="Times New Roman" w:cs="Times New Roman"/>
          <w:i/>
          <w:iCs/>
          <w:sz w:val="24"/>
          <w:szCs w:val="24"/>
          <w:lang w:val="es-ES"/>
        </w:rPr>
        <w:t>A</w:t>
      </w:r>
    </w:p>
    <w:p w14:paraId="0FC43719" w14:textId="77777777" w:rsidR="003324ED" w:rsidRPr="00D43D08" w:rsidRDefault="003324ED" w:rsidP="00C37C4F">
      <w:pPr>
        <w:pStyle w:val="Prrafodelista"/>
        <w:numPr>
          <w:ilvl w:val="0"/>
          <w:numId w:val="16"/>
        </w:numPr>
        <w:spacing w:line="259" w:lineRule="auto"/>
        <w:jc w:val="both"/>
        <w:rPr>
          <w:rFonts w:ascii="Times New Roman" w:hAnsi="Times New Roman" w:cs="Times New Roman"/>
          <w:i/>
          <w:iCs/>
          <w:sz w:val="24"/>
          <w:szCs w:val="24"/>
          <w:lang w:val="es-ES"/>
        </w:rPr>
        <w:pPrChange w:id="1041" w:author="REBECA" w:date="2021-05-26T18:06:00Z">
          <w:pPr>
            <w:pStyle w:val="Prrafodelista"/>
            <w:numPr>
              <w:numId w:val="16"/>
            </w:numPr>
            <w:spacing w:line="259" w:lineRule="auto"/>
            <w:ind w:hanging="360"/>
          </w:pPr>
        </w:pPrChange>
      </w:pPr>
      <w:r w:rsidRPr="00D43D08">
        <w:rPr>
          <w:rFonts w:ascii="Times New Roman" w:hAnsi="Times New Roman" w:cs="Times New Roman"/>
          <w:sz w:val="24"/>
          <w:szCs w:val="24"/>
          <w:lang w:val="es-ES"/>
        </w:rPr>
        <w:t xml:space="preserve">Cobros esperados a final de cada período = </w:t>
      </w:r>
      <w:proofErr w:type="spellStart"/>
      <w:r w:rsidRPr="00D43D08">
        <w:rPr>
          <w:rFonts w:ascii="Times New Roman" w:hAnsi="Times New Roman" w:cs="Times New Roman"/>
          <w:i/>
          <w:iCs/>
          <w:sz w:val="24"/>
          <w:szCs w:val="24"/>
          <w:lang w:val="es-ES"/>
        </w:rPr>
        <w:t>C</w:t>
      </w:r>
      <w:r w:rsidRPr="00D43D08">
        <w:rPr>
          <w:rFonts w:ascii="Times New Roman" w:hAnsi="Times New Roman" w:cs="Times New Roman"/>
          <w:i/>
          <w:iCs/>
          <w:sz w:val="24"/>
          <w:szCs w:val="24"/>
          <w:vertAlign w:val="subscript"/>
          <w:lang w:val="es-ES"/>
        </w:rPr>
        <w:t>t</w:t>
      </w:r>
      <w:proofErr w:type="spellEnd"/>
    </w:p>
    <w:p w14:paraId="75827280" w14:textId="77777777" w:rsidR="003324ED" w:rsidRPr="00D43D08" w:rsidRDefault="003324ED" w:rsidP="00C37C4F">
      <w:pPr>
        <w:pStyle w:val="Prrafodelista"/>
        <w:numPr>
          <w:ilvl w:val="0"/>
          <w:numId w:val="16"/>
        </w:numPr>
        <w:spacing w:line="259" w:lineRule="auto"/>
        <w:jc w:val="both"/>
        <w:rPr>
          <w:rFonts w:ascii="Times New Roman" w:hAnsi="Times New Roman" w:cs="Times New Roman"/>
          <w:i/>
          <w:iCs/>
          <w:sz w:val="24"/>
          <w:szCs w:val="24"/>
          <w:lang w:val="es-ES"/>
        </w:rPr>
        <w:pPrChange w:id="1042" w:author="REBECA" w:date="2021-05-26T18:06:00Z">
          <w:pPr>
            <w:pStyle w:val="Prrafodelista"/>
            <w:numPr>
              <w:numId w:val="16"/>
            </w:numPr>
            <w:spacing w:line="259" w:lineRule="auto"/>
            <w:ind w:hanging="360"/>
          </w:pPr>
        </w:pPrChange>
      </w:pPr>
      <w:r w:rsidRPr="00D43D08">
        <w:rPr>
          <w:rFonts w:ascii="Times New Roman" w:hAnsi="Times New Roman" w:cs="Times New Roman"/>
          <w:sz w:val="24"/>
          <w:szCs w:val="24"/>
          <w:lang w:val="es-ES"/>
        </w:rPr>
        <w:t xml:space="preserve">Pagos esperados a final de cada período = </w:t>
      </w:r>
      <w:r w:rsidRPr="00D43D08">
        <w:rPr>
          <w:rFonts w:ascii="Times New Roman" w:hAnsi="Times New Roman" w:cs="Times New Roman"/>
          <w:i/>
          <w:iCs/>
          <w:sz w:val="24"/>
          <w:szCs w:val="24"/>
          <w:lang w:val="es-ES"/>
        </w:rPr>
        <w:t>P</w:t>
      </w:r>
      <w:r w:rsidRPr="00D43D08">
        <w:rPr>
          <w:rFonts w:ascii="Times New Roman" w:hAnsi="Times New Roman" w:cs="Times New Roman"/>
          <w:i/>
          <w:iCs/>
          <w:sz w:val="24"/>
          <w:szCs w:val="24"/>
          <w:vertAlign w:val="subscript"/>
          <w:lang w:val="es-ES"/>
        </w:rPr>
        <w:t>t</w:t>
      </w:r>
    </w:p>
    <w:p w14:paraId="286F9016" w14:textId="77777777" w:rsidR="003324ED" w:rsidRPr="00D43D08" w:rsidRDefault="003324ED" w:rsidP="00C37C4F">
      <w:pPr>
        <w:pStyle w:val="Prrafodelista"/>
        <w:numPr>
          <w:ilvl w:val="0"/>
          <w:numId w:val="16"/>
        </w:numPr>
        <w:spacing w:line="259" w:lineRule="auto"/>
        <w:jc w:val="both"/>
        <w:rPr>
          <w:rFonts w:ascii="Times New Roman" w:hAnsi="Times New Roman" w:cs="Times New Roman"/>
          <w:i/>
          <w:iCs/>
          <w:sz w:val="24"/>
          <w:szCs w:val="24"/>
          <w:lang w:val="es-ES"/>
        </w:rPr>
        <w:pPrChange w:id="1043" w:author="REBECA" w:date="2021-05-26T18:06:00Z">
          <w:pPr>
            <w:pStyle w:val="Prrafodelista"/>
            <w:numPr>
              <w:numId w:val="16"/>
            </w:numPr>
            <w:spacing w:line="259" w:lineRule="auto"/>
            <w:ind w:hanging="360"/>
          </w:pPr>
        </w:pPrChange>
      </w:pPr>
      <w:r w:rsidRPr="00D43D08">
        <w:rPr>
          <w:rFonts w:ascii="Times New Roman" w:hAnsi="Times New Roman" w:cs="Times New Roman"/>
          <w:sz w:val="24"/>
          <w:szCs w:val="24"/>
          <w:lang w:val="es-ES"/>
        </w:rPr>
        <w:t xml:space="preserve">Flujo Neto de Caja = </w:t>
      </w:r>
      <w:r w:rsidRPr="00D43D08">
        <w:rPr>
          <w:rFonts w:ascii="Times New Roman" w:hAnsi="Times New Roman" w:cs="Times New Roman"/>
          <w:i/>
          <w:iCs/>
          <w:sz w:val="24"/>
          <w:szCs w:val="24"/>
          <w:lang w:val="es-ES"/>
        </w:rPr>
        <w:t>Q</w:t>
      </w:r>
      <w:r w:rsidRPr="00D43D08">
        <w:rPr>
          <w:rFonts w:ascii="Times New Roman" w:hAnsi="Times New Roman" w:cs="Times New Roman"/>
          <w:i/>
          <w:iCs/>
          <w:sz w:val="24"/>
          <w:szCs w:val="24"/>
          <w:vertAlign w:val="subscript"/>
          <w:lang w:val="es-ES"/>
        </w:rPr>
        <w:t xml:space="preserve">t = </w:t>
      </w:r>
      <w:proofErr w:type="spellStart"/>
      <w:r w:rsidRPr="00D43D08">
        <w:rPr>
          <w:rFonts w:ascii="Times New Roman" w:hAnsi="Times New Roman" w:cs="Times New Roman"/>
          <w:i/>
          <w:iCs/>
          <w:sz w:val="24"/>
          <w:szCs w:val="24"/>
          <w:lang w:val="es-ES"/>
        </w:rPr>
        <w:t>C</w:t>
      </w:r>
      <w:r w:rsidRPr="00D43D08">
        <w:rPr>
          <w:rFonts w:ascii="Times New Roman" w:hAnsi="Times New Roman" w:cs="Times New Roman"/>
          <w:i/>
          <w:iCs/>
          <w:sz w:val="24"/>
          <w:szCs w:val="24"/>
          <w:vertAlign w:val="subscript"/>
          <w:lang w:val="es-ES"/>
        </w:rPr>
        <w:t>t</w:t>
      </w:r>
      <w:proofErr w:type="spellEnd"/>
      <w:r w:rsidRPr="00D43D08">
        <w:rPr>
          <w:rFonts w:ascii="Times New Roman" w:hAnsi="Times New Roman" w:cs="Times New Roman"/>
          <w:i/>
          <w:iCs/>
          <w:sz w:val="24"/>
          <w:szCs w:val="24"/>
          <w:lang w:val="es-ES"/>
        </w:rPr>
        <w:t xml:space="preserve"> - P</w:t>
      </w:r>
      <w:r w:rsidRPr="00D43D08">
        <w:rPr>
          <w:rFonts w:ascii="Times New Roman" w:hAnsi="Times New Roman" w:cs="Times New Roman"/>
          <w:i/>
          <w:iCs/>
          <w:sz w:val="24"/>
          <w:szCs w:val="24"/>
          <w:vertAlign w:val="subscript"/>
          <w:lang w:val="es-ES"/>
        </w:rPr>
        <w:t>t</w:t>
      </w:r>
    </w:p>
    <w:p w14:paraId="5AF771EF" w14:textId="77777777" w:rsidR="003324ED" w:rsidRPr="00D43D08" w:rsidRDefault="003324ED" w:rsidP="00C37C4F">
      <w:pPr>
        <w:pStyle w:val="Prrafodelista"/>
        <w:numPr>
          <w:ilvl w:val="0"/>
          <w:numId w:val="16"/>
        </w:numPr>
        <w:spacing w:line="259" w:lineRule="auto"/>
        <w:jc w:val="both"/>
        <w:rPr>
          <w:rFonts w:ascii="Times New Roman" w:hAnsi="Times New Roman" w:cs="Times New Roman"/>
          <w:sz w:val="24"/>
          <w:szCs w:val="24"/>
          <w:lang w:val="es-ES"/>
        </w:rPr>
        <w:pPrChange w:id="1044" w:author="REBECA" w:date="2021-05-26T18:06:00Z">
          <w:pPr>
            <w:pStyle w:val="Prrafodelista"/>
            <w:numPr>
              <w:numId w:val="16"/>
            </w:numPr>
            <w:spacing w:line="259" w:lineRule="auto"/>
            <w:ind w:hanging="360"/>
          </w:pPr>
        </w:pPrChange>
      </w:pPr>
      <w:r w:rsidRPr="00D43D08">
        <w:rPr>
          <w:rFonts w:ascii="Times New Roman" w:hAnsi="Times New Roman" w:cs="Times New Roman"/>
          <w:sz w:val="24"/>
          <w:szCs w:val="24"/>
          <w:lang w:val="es-ES"/>
        </w:rPr>
        <w:t xml:space="preserve">Duración del proyecto = </w:t>
      </w:r>
      <w:r w:rsidRPr="00D43D08">
        <w:rPr>
          <w:rFonts w:ascii="Times New Roman" w:hAnsi="Times New Roman" w:cs="Times New Roman"/>
          <w:i/>
          <w:iCs/>
          <w:sz w:val="24"/>
          <w:szCs w:val="24"/>
          <w:lang w:val="es-ES"/>
        </w:rPr>
        <w:t>n</w:t>
      </w:r>
    </w:p>
    <w:p w14:paraId="61DAC4C6" w14:textId="77777777" w:rsidR="003324ED" w:rsidRPr="003324ED" w:rsidRDefault="003324ED" w:rsidP="00C37C4F">
      <w:pPr>
        <w:pStyle w:val="Prrafodelista"/>
        <w:numPr>
          <w:ilvl w:val="0"/>
          <w:numId w:val="16"/>
        </w:numPr>
        <w:spacing w:line="259" w:lineRule="auto"/>
        <w:jc w:val="both"/>
        <w:rPr>
          <w:rFonts w:ascii="Times New Roman" w:hAnsi="Times New Roman" w:cs="Times New Roman"/>
          <w:sz w:val="24"/>
          <w:szCs w:val="24"/>
          <w:lang w:val="es-ES"/>
        </w:rPr>
        <w:pPrChange w:id="1045" w:author="REBECA" w:date="2021-05-26T18:06:00Z">
          <w:pPr>
            <w:pStyle w:val="Prrafodelista"/>
            <w:numPr>
              <w:numId w:val="16"/>
            </w:numPr>
            <w:spacing w:line="259" w:lineRule="auto"/>
            <w:ind w:hanging="360"/>
          </w:pPr>
        </w:pPrChange>
      </w:pPr>
      <w:r w:rsidRPr="003324ED">
        <w:rPr>
          <w:rFonts w:ascii="Times New Roman" w:hAnsi="Times New Roman" w:cs="Times New Roman"/>
          <w:sz w:val="24"/>
          <w:szCs w:val="24"/>
          <w:lang w:val="es-ES"/>
        </w:rPr>
        <w:t xml:space="preserve">Tipo de descuento o coste de capital de la empresa = </w:t>
      </w:r>
      <w:r w:rsidRPr="003324ED">
        <w:rPr>
          <w:rFonts w:ascii="Times New Roman" w:hAnsi="Times New Roman" w:cs="Times New Roman"/>
          <w:i/>
          <w:iCs/>
          <w:sz w:val="24"/>
          <w:szCs w:val="24"/>
          <w:lang w:val="es-ES"/>
        </w:rPr>
        <w:t>k</w:t>
      </w:r>
    </w:p>
    <w:p w14:paraId="20BBCFCD" w14:textId="77777777" w:rsidR="003324ED" w:rsidRPr="003324ED" w:rsidRDefault="003324ED" w:rsidP="00C37C4F">
      <w:pPr>
        <w:ind w:left="0"/>
        <w:jc w:val="both"/>
        <w:rPr>
          <w:rFonts w:ascii="Times New Roman" w:hAnsi="Times New Roman" w:cs="Times New Roman"/>
          <w:sz w:val="24"/>
          <w:szCs w:val="24"/>
          <w:lang w:val="es-ES"/>
        </w:rPr>
        <w:pPrChange w:id="1046" w:author="REBECA" w:date="2021-05-26T18:06:00Z">
          <w:pPr>
            <w:ind w:left="0"/>
          </w:pPr>
        </w:pPrChange>
      </w:pPr>
      <w:r w:rsidRPr="003324ED">
        <w:rPr>
          <w:rFonts w:ascii="Times New Roman" w:hAnsi="Times New Roman" w:cs="Times New Roman"/>
          <w:sz w:val="24"/>
          <w:szCs w:val="24"/>
          <w:lang w:val="es-ES"/>
        </w:rPr>
        <w:t>La tasa de descuento suele ser el coste de oportunidad de los recursos financieros o rentabilidad de una inversión alternativa, con el mismo nivel de riesgo que estamos analizando.</w:t>
      </w:r>
    </w:p>
    <w:p w14:paraId="601FA637" w14:textId="77777777" w:rsidR="003324ED" w:rsidRPr="003324ED" w:rsidRDefault="003324ED" w:rsidP="00C37C4F">
      <w:pPr>
        <w:ind w:left="0"/>
        <w:jc w:val="both"/>
        <w:rPr>
          <w:rFonts w:ascii="Times New Roman" w:hAnsi="Times New Roman" w:cs="Times New Roman"/>
          <w:sz w:val="24"/>
          <w:szCs w:val="24"/>
          <w:lang w:val="es-ES"/>
        </w:rPr>
        <w:pPrChange w:id="1047" w:author="REBECA" w:date="2021-05-26T18:06:00Z">
          <w:pPr>
            <w:ind w:left="0"/>
          </w:pPr>
        </w:pPrChange>
      </w:pPr>
      <w:r w:rsidRPr="003324ED">
        <w:rPr>
          <w:rFonts w:ascii="Times New Roman" w:hAnsi="Times New Roman" w:cs="Times New Roman"/>
          <w:sz w:val="24"/>
          <w:szCs w:val="24"/>
          <w:lang w:val="es-ES"/>
        </w:rPr>
        <w:lastRenderedPageBreak/>
        <w:t>El cálculo del VAN se realiza:</w:t>
      </w:r>
    </w:p>
    <w:p w14:paraId="39387568" w14:textId="77777777" w:rsidR="003324ED" w:rsidRPr="003324ED" w:rsidRDefault="003324ED" w:rsidP="00142823">
      <w:pPr>
        <w:ind w:left="0"/>
        <w:rPr>
          <w:rFonts w:ascii="Times New Roman" w:hAnsi="Times New Roman" w:cs="Times New Roman"/>
          <w:sz w:val="24"/>
          <w:szCs w:val="24"/>
        </w:rPr>
        <w:pPrChange w:id="1048" w:author="REBECA" w:date="2021-05-26T20:54:00Z">
          <w:pPr>
            <w:ind w:left="0"/>
            <w:jc w:val="center"/>
          </w:pPr>
        </w:pPrChange>
      </w:pPr>
      <w:r w:rsidRPr="003324ED">
        <w:rPr>
          <w:rFonts w:ascii="Times New Roman" w:hAnsi="Times New Roman" w:cs="Times New Roman"/>
          <w:noProof/>
          <w:sz w:val="24"/>
          <w:szCs w:val="24"/>
        </w:rPr>
        <w:drawing>
          <wp:inline distT="0" distB="0" distL="0" distR="0" wp14:anchorId="460425FE" wp14:editId="71D5F05E">
            <wp:extent cx="3842795" cy="499781"/>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5503" cy="514439"/>
                    </a:xfrm>
                    <a:prstGeom prst="rect">
                      <a:avLst/>
                    </a:prstGeom>
                  </pic:spPr>
                </pic:pic>
              </a:graphicData>
            </a:graphic>
          </wp:inline>
        </w:drawing>
      </w:r>
    </w:p>
    <w:p w14:paraId="45FCE010" w14:textId="77777777" w:rsidR="003324ED" w:rsidRPr="003324ED" w:rsidRDefault="003324ED" w:rsidP="00C37C4F">
      <w:pPr>
        <w:ind w:left="0"/>
        <w:jc w:val="both"/>
        <w:rPr>
          <w:rFonts w:ascii="Times New Roman" w:hAnsi="Times New Roman" w:cs="Times New Roman"/>
          <w:sz w:val="24"/>
          <w:szCs w:val="24"/>
          <w:lang w:val="es-ES"/>
        </w:rPr>
        <w:pPrChange w:id="1049" w:author="REBECA" w:date="2021-05-26T18:06:00Z">
          <w:pPr>
            <w:ind w:left="0"/>
          </w:pPr>
        </w:pPrChange>
      </w:pPr>
      <w:r w:rsidRPr="003324ED">
        <w:rPr>
          <w:rFonts w:ascii="Times New Roman" w:hAnsi="Times New Roman" w:cs="Times New Roman"/>
          <w:sz w:val="24"/>
          <w:szCs w:val="24"/>
          <w:lang w:val="es-ES"/>
        </w:rPr>
        <w:t>Se deben elegir aquellos proyectos que generen un VAN positivo, porque indica que el proyecto genera riqueza por encima de proyectos alternativos, siendo siempre mejor cuanto mayor sea este indicativo.</w:t>
      </w:r>
    </w:p>
    <w:p w14:paraId="112C9205" w14:textId="77777777" w:rsidR="003324ED" w:rsidRPr="002B2411" w:rsidRDefault="003324ED" w:rsidP="00C37C4F">
      <w:pPr>
        <w:ind w:left="0"/>
        <w:jc w:val="both"/>
        <w:rPr>
          <w:rFonts w:ascii="Times New Roman" w:hAnsi="Times New Roman" w:cs="Times New Roman"/>
          <w:sz w:val="24"/>
          <w:szCs w:val="24"/>
          <w:lang w:val="es-ES"/>
        </w:rPr>
        <w:pPrChange w:id="1050" w:author="REBECA" w:date="2021-05-26T18:06:00Z">
          <w:pPr>
            <w:ind w:left="0"/>
          </w:pPr>
        </w:pPrChange>
      </w:pPr>
      <w:r w:rsidRPr="002B2411">
        <w:rPr>
          <w:rFonts w:ascii="Times New Roman" w:hAnsi="Times New Roman" w:cs="Times New Roman"/>
          <w:sz w:val="24"/>
          <w:szCs w:val="24"/>
          <w:lang w:val="es-ES"/>
        </w:rPr>
        <w:t>Sus ventajas:</w:t>
      </w:r>
    </w:p>
    <w:p w14:paraId="75EA72E0" w14:textId="77777777" w:rsidR="003324ED" w:rsidRPr="002B2411"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051" w:author="REBECA" w:date="2021-05-26T18:06:00Z">
          <w:pPr>
            <w:pStyle w:val="Prrafodelista"/>
            <w:numPr>
              <w:numId w:val="17"/>
            </w:numPr>
            <w:spacing w:line="259" w:lineRule="auto"/>
            <w:ind w:hanging="360"/>
          </w:pPr>
        </w:pPrChange>
      </w:pPr>
      <w:r w:rsidRPr="002B2411">
        <w:rPr>
          <w:rFonts w:ascii="Times New Roman" w:hAnsi="Times New Roman" w:cs="Times New Roman"/>
          <w:sz w:val="24"/>
          <w:szCs w:val="24"/>
          <w:lang w:val="es-ES"/>
        </w:rPr>
        <w:t>Considera la pérdida de valor del dinero en el tiempo.</w:t>
      </w:r>
    </w:p>
    <w:p w14:paraId="3E45E9E5" w14:textId="77777777" w:rsidR="003324ED" w:rsidRPr="002B2411"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052" w:author="REBECA" w:date="2021-05-26T18:06:00Z">
          <w:pPr>
            <w:pStyle w:val="Prrafodelista"/>
            <w:numPr>
              <w:numId w:val="17"/>
            </w:numPr>
            <w:spacing w:line="259" w:lineRule="auto"/>
            <w:ind w:hanging="360"/>
          </w:pPr>
        </w:pPrChange>
      </w:pPr>
      <w:r w:rsidRPr="002B2411">
        <w:rPr>
          <w:rFonts w:ascii="Times New Roman" w:hAnsi="Times New Roman" w:cs="Times New Roman"/>
          <w:sz w:val="24"/>
          <w:szCs w:val="24"/>
          <w:lang w:val="es-ES"/>
        </w:rPr>
        <w:t>Cálculo sencillo</w:t>
      </w:r>
    </w:p>
    <w:p w14:paraId="1B2ACD09" w14:textId="77777777" w:rsidR="003324ED" w:rsidRPr="002B2411" w:rsidRDefault="003324ED" w:rsidP="00C37C4F">
      <w:pPr>
        <w:ind w:left="0"/>
        <w:jc w:val="both"/>
        <w:rPr>
          <w:rFonts w:ascii="Times New Roman" w:hAnsi="Times New Roman" w:cs="Times New Roman"/>
          <w:sz w:val="24"/>
          <w:szCs w:val="24"/>
          <w:lang w:val="es-ES"/>
        </w:rPr>
        <w:pPrChange w:id="1053" w:author="REBECA" w:date="2021-05-26T18:06:00Z">
          <w:pPr>
            <w:ind w:left="0"/>
          </w:pPr>
        </w:pPrChange>
      </w:pPr>
      <w:r w:rsidRPr="002B2411">
        <w:rPr>
          <w:rFonts w:ascii="Times New Roman" w:hAnsi="Times New Roman" w:cs="Times New Roman"/>
          <w:sz w:val="24"/>
          <w:szCs w:val="24"/>
          <w:lang w:val="es-ES"/>
        </w:rPr>
        <w:t>Desventajas:</w:t>
      </w:r>
    </w:p>
    <w:p w14:paraId="540899C0" w14:textId="77777777" w:rsidR="003324ED" w:rsidRPr="002B2411"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054" w:author="REBECA" w:date="2021-05-26T18:06:00Z">
          <w:pPr>
            <w:pStyle w:val="Prrafodelista"/>
            <w:numPr>
              <w:numId w:val="17"/>
            </w:numPr>
            <w:spacing w:line="259" w:lineRule="auto"/>
            <w:ind w:hanging="360"/>
          </w:pPr>
        </w:pPrChange>
      </w:pPr>
      <w:r w:rsidRPr="002B2411">
        <w:rPr>
          <w:rFonts w:ascii="Times New Roman" w:hAnsi="Times New Roman" w:cs="Times New Roman"/>
          <w:sz w:val="24"/>
          <w:szCs w:val="24"/>
          <w:lang w:val="es-ES"/>
        </w:rPr>
        <w:t xml:space="preserve">Lo difícil de este método es determinar la tasa adecuada. </w:t>
      </w:r>
    </w:p>
    <w:p w14:paraId="68FF3F87" w14:textId="77777777" w:rsidR="003324ED" w:rsidRPr="002B2411" w:rsidRDefault="003324ED" w:rsidP="00C37C4F">
      <w:pPr>
        <w:pStyle w:val="Prrafodelista"/>
        <w:jc w:val="both"/>
        <w:rPr>
          <w:rFonts w:ascii="Times New Roman" w:hAnsi="Times New Roman" w:cs="Times New Roman"/>
          <w:sz w:val="24"/>
          <w:szCs w:val="24"/>
          <w:lang w:val="es-ES"/>
        </w:rPr>
        <w:pPrChange w:id="1055" w:author="REBECA" w:date="2021-05-26T18:06:00Z">
          <w:pPr>
            <w:pStyle w:val="Prrafodelista"/>
          </w:pPr>
        </w:pPrChange>
      </w:pPr>
    </w:p>
    <w:p w14:paraId="233503A6" w14:textId="77777777" w:rsidR="003324ED" w:rsidRPr="002B2411" w:rsidRDefault="003324ED" w:rsidP="00C37C4F">
      <w:pPr>
        <w:ind w:left="0"/>
        <w:jc w:val="both"/>
        <w:rPr>
          <w:rFonts w:ascii="Times New Roman" w:hAnsi="Times New Roman" w:cs="Times New Roman"/>
          <w:sz w:val="24"/>
          <w:szCs w:val="24"/>
          <w:lang w:val="es-ES"/>
        </w:rPr>
        <w:pPrChange w:id="1056" w:author="REBECA" w:date="2021-05-26T18:06:00Z">
          <w:pPr>
            <w:ind w:left="0"/>
          </w:pPr>
        </w:pPrChange>
      </w:pPr>
      <w:r w:rsidRPr="002B2411">
        <w:rPr>
          <w:rFonts w:ascii="Times New Roman" w:hAnsi="Times New Roman" w:cs="Times New Roman"/>
          <w:sz w:val="24"/>
          <w:szCs w:val="24"/>
          <w:lang w:val="es-ES"/>
        </w:rPr>
        <w:t>Para ello debemos acudir al cálculo del Coste de los Recursos Propios (CAPM o Ke)</w:t>
      </w:r>
    </w:p>
    <w:p w14:paraId="5198EDC6" w14:textId="6688513D" w:rsidR="00D43D08" w:rsidRDefault="003324ED" w:rsidP="00C37C4F">
      <w:pPr>
        <w:ind w:left="0"/>
        <w:jc w:val="both"/>
        <w:rPr>
          <w:rFonts w:ascii="Times New Roman" w:hAnsi="Times New Roman" w:cs="Times New Roman"/>
          <w:sz w:val="24"/>
          <w:szCs w:val="24"/>
          <w:lang w:val="es-ES"/>
        </w:rPr>
        <w:pPrChange w:id="1057" w:author="REBECA" w:date="2021-05-26T18:06:00Z">
          <w:pPr>
            <w:ind w:left="0"/>
          </w:pPr>
        </w:pPrChange>
      </w:pPr>
      <m:oMathPara>
        <m:oMath>
          <m:r>
            <w:rPr>
              <w:rFonts w:ascii="Cambria Math" w:hAnsi="Cambria Math" w:cs="Times New Roman"/>
              <w:sz w:val="24"/>
              <w:szCs w:val="24"/>
              <w:lang w:val="es-ES"/>
            </w:rPr>
            <m:t>Ke=Rf+</m:t>
          </m:r>
          <m:sSub>
            <m:sSubPr>
              <m:ctrlPr>
                <w:rPr>
                  <w:rFonts w:ascii="Cambria Math" w:hAnsi="Cambria Math" w:cs="Times New Roman"/>
                  <w:i/>
                  <w:sz w:val="24"/>
                  <w:szCs w:val="24"/>
                  <w:lang w:val="es-ES"/>
                </w:rPr>
              </m:ctrlPr>
            </m:sSubPr>
            <m:e>
              <m:r>
                <w:rPr>
                  <w:rFonts w:ascii="Cambria Math" w:hAnsi="Cambria Math" w:cs="Times New Roman"/>
                  <w:sz w:val="24"/>
                  <w:szCs w:val="24"/>
                  <w:lang w:val="es-ES"/>
                </w:rPr>
                <m:t>β</m:t>
              </m:r>
            </m:e>
            <m:sub>
              <m:r>
                <w:rPr>
                  <w:rFonts w:ascii="Cambria Math" w:hAnsi="Cambria Math" w:cs="Times New Roman"/>
                  <w:sz w:val="24"/>
                  <w:szCs w:val="24"/>
                  <w:lang w:val="es-ES"/>
                </w:rPr>
                <m:t>μ</m:t>
              </m:r>
            </m:sub>
          </m:sSub>
          <m:d>
            <m:dPr>
              <m:ctrlPr>
                <w:rPr>
                  <w:rFonts w:ascii="Cambria Math" w:hAnsi="Cambria Math" w:cs="Times New Roman"/>
                  <w:i/>
                  <w:sz w:val="24"/>
                  <w:szCs w:val="24"/>
                  <w:lang w:val="es-ES"/>
                </w:rPr>
              </m:ctrlPr>
            </m:dPr>
            <m:e>
              <m:sSub>
                <m:sSubPr>
                  <m:ctrlPr>
                    <w:rPr>
                      <w:rFonts w:ascii="Cambria Math" w:hAnsi="Cambria Math" w:cs="Times New Roman"/>
                      <w:i/>
                      <w:sz w:val="24"/>
                      <w:szCs w:val="24"/>
                      <w:lang w:val="es-ES"/>
                    </w:rPr>
                  </m:ctrlPr>
                </m:sSubPr>
                <m:e>
                  <m:r>
                    <w:rPr>
                      <w:rFonts w:ascii="Cambria Math" w:hAnsi="Cambria Math" w:cs="Times New Roman"/>
                      <w:sz w:val="24"/>
                      <w:szCs w:val="24"/>
                      <w:lang w:val="es-ES"/>
                    </w:rPr>
                    <m:t>E</m:t>
                  </m:r>
                </m:e>
                <m:sub>
                  <m:r>
                    <w:rPr>
                      <w:rFonts w:ascii="Cambria Math" w:hAnsi="Cambria Math" w:cs="Times New Roman"/>
                      <w:sz w:val="24"/>
                      <w:szCs w:val="24"/>
                      <w:lang w:val="es-ES"/>
                    </w:rPr>
                    <m:t>m</m:t>
                  </m:r>
                </m:sub>
              </m:sSub>
              <m:r>
                <w:rPr>
                  <w:rFonts w:ascii="Cambria Math" w:hAnsi="Cambria Math" w:cs="Times New Roman"/>
                  <w:sz w:val="24"/>
                  <w:szCs w:val="24"/>
                  <w:lang w:val="es-ES"/>
                </w:rPr>
                <m:t>-Rf</m:t>
              </m:r>
            </m:e>
          </m:d>
        </m:oMath>
      </m:oMathPara>
    </w:p>
    <w:p w14:paraId="1239F828" w14:textId="5CFF84DD" w:rsidR="003324ED" w:rsidRPr="002B2411" w:rsidRDefault="003324ED" w:rsidP="00C37C4F">
      <w:pPr>
        <w:ind w:left="0"/>
        <w:jc w:val="both"/>
        <w:rPr>
          <w:rFonts w:ascii="Times New Roman" w:hAnsi="Times New Roman" w:cs="Times New Roman"/>
          <w:sz w:val="24"/>
          <w:szCs w:val="24"/>
          <w:lang w:val="es-ES"/>
        </w:rPr>
        <w:pPrChange w:id="1058" w:author="REBECA" w:date="2021-05-26T18:06:00Z">
          <w:pPr>
            <w:ind w:left="0"/>
          </w:pPr>
        </w:pPrChange>
      </w:pPr>
      <w:r w:rsidRPr="002B2411">
        <w:rPr>
          <w:rFonts w:ascii="Times New Roman" w:hAnsi="Times New Roman" w:cs="Times New Roman"/>
          <w:sz w:val="24"/>
          <w:szCs w:val="24"/>
          <w:lang w:val="es-ES"/>
        </w:rPr>
        <w:t>Donde:</w:t>
      </w:r>
    </w:p>
    <w:p w14:paraId="54F1D2D9" w14:textId="4617CB45" w:rsidR="003324ED" w:rsidRPr="002B2411"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059" w:author="REBECA" w:date="2021-05-26T18:06:00Z">
          <w:pPr>
            <w:pStyle w:val="Prrafodelista"/>
            <w:numPr>
              <w:numId w:val="17"/>
            </w:numPr>
            <w:spacing w:line="259" w:lineRule="auto"/>
            <w:ind w:hanging="360"/>
          </w:pPr>
        </w:pPrChange>
      </w:pPr>
      <w:r w:rsidRPr="002B2411">
        <w:rPr>
          <w:rFonts w:ascii="Times New Roman" w:hAnsi="Times New Roman" w:cs="Times New Roman"/>
          <w:sz w:val="24"/>
          <w:szCs w:val="24"/>
          <w:lang w:val="es-ES"/>
        </w:rPr>
        <w:t xml:space="preserve">Rendimiento </w:t>
      </w:r>
      <w:ins w:id="1060" w:author="REBECA" w:date="2021-05-26T18:20:00Z">
        <w:r w:rsidR="009A7B1C">
          <w:rPr>
            <w:rFonts w:ascii="Times New Roman" w:hAnsi="Times New Roman" w:cs="Times New Roman"/>
            <w:sz w:val="24"/>
            <w:szCs w:val="24"/>
            <w:lang w:val="es-ES"/>
          </w:rPr>
          <w:t xml:space="preserve">libre de </w:t>
        </w:r>
      </w:ins>
      <w:del w:id="1061" w:author="REBECA" w:date="2021-05-26T18:20:00Z">
        <w:r w:rsidRPr="002B2411" w:rsidDel="009A7B1C">
          <w:rPr>
            <w:rFonts w:ascii="Times New Roman" w:hAnsi="Times New Roman" w:cs="Times New Roman"/>
            <w:sz w:val="24"/>
            <w:szCs w:val="24"/>
            <w:lang w:val="es-ES"/>
          </w:rPr>
          <w:delText>sin</w:delText>
        </w:r>
      </w:del>
      <w:r w:rsidRPr="002B2411">
        <w:rPr>
          <w:rFonts w:ascii="Times New Roman" w:hAnsi="Times New Roman" w:cs="Times New Roman"/>
          <w:sz w:val="24"/>
          <w:szCs w:val="24"/>
          <w:lang w:val="es-ES"/>
        </w:rPr>
        <w:t xml:space="preserve"> riesgo = </w:t>
      </w:r>
      <m:oMath>
        <m:r>
          <w:rPr>
            <w:rFonts w:ascii="Cambria Math" w:hAnsi="Cambria Math" w:cs="Times New Roman"/>
            <w:sz w:val="24"/>
            <w:szCs w:val="24"/>
            <w:lang w:val="es-ES"/>
          </w:rPr>
          <m:t>Rf</m:t>
        </m:r>
      </m:oMath>
      <w:r w:rsidRPr="002B2411">
        <w:rPr>
          <w:rFonts w:ascii="Times New Roman" w:hAnsi="Times New Roman" w:cs="Times New Roman"/>
          <w:sz w:val="24"/>
          <w:szCs w:val="24"/>
          <w:lang w:val="es-ES"/>
        </w:rPr>
        <w:t xml:space="preserve"> </w:t>
      </w:r>
    </w:p>
    <w:p w14:paraId="4C756F6F" w14:textId="11FD8640" w:rsidR="004B16CC" w:rsidRPr="001B283D"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062" w:author="REBECA" w:date="2021-05-26T18:06:00Z">
          <w:pPr>
            <w:pStyle w:val="Prrafodelista"/>
            <w:numPr>
              <w:numId w:val="17"/>
            </w:numPr>
            <w:spacing w:line="259" w:lineRule="auto"/>
            <w:ind w:hanging="360"/>
          </w:pPr>
        </w:pPrChange>
      </w:pPr>
      <w:r w:rsidRPr="001B283D">
        <w:rPr>
          <w:rFonts w:ascii="Times New Roman" w:hAnsi="Times New Roman" w:cs="Times New Roman"/>
          <w:sz w:val="24"/>
          <w:szCs w:val="24"/>
          <w:lang w:val="es-ES"/>
        </w:rPr>
        <w:t xml:space="preserve">Beta apalancada =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β</m:t>
            </m:r>
          </m:e>
          <m:sub>
            <m:r>
              <w:rPr>
                <w:rFonts w:ascii="Cambria Math" w:hAnsi="Cambria Math" w:cs="Times New Roman"/>
                <w:sz w:val="24"/>
                <w:szCs w:val="24"/>
                <w:lang w:val="es-ES"/>
              </w:rPr>
              <m:t>μ</m:t>
            </m:r>
          </m:sub>
        </m:sSub>
      </m:oMath>
    </w:p>
    <w:p w14:paraId="41644DDF" w14:textId="77777777" w:rsidR="003324ED" w:rsidRPr="002B2411"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063" w:author="REBECA" w:date="2021-05-26T18:06:00Z">
          <w:pPr>
            <w:pStyle w:val="Prrafodelista"/>
            <w:numPr>
              <w:numId w:val="17"/>
            </w:numPr>
            <w:spacing w:line="259" w:lineRule="auto"/>
            <w:ind w:hanging="360"/>
          </w:pPr>
        </w:pPrChange>
      </w:pPr>
      <w:r w:rsidRPr="002B2411">
        <w:rPr>
          <w:rFonts w:ascii="Times New Roman" w:hAnsi="Times New Roman" w:cs="Times New Roman"/>
          <w:sz w:val="24"/>
          <w:szCs w:val="24"/>
          <w:lang w:val="es-ES"/>
        </w:rPr>
        <w:t xml:space="preserve">Rendimiento esperado del mercado = </w:t>
      </w:r>
      <m:oMath>
        <m:sSub>
          <m:sSubPr>
            <m:ctrlPr>
              <w:rPr>
                <w:rFonts w:ascii="Cambria Math" w:hAnsi="Cambria Math" w:cs="Times New Roman"/>
                <w:i/>
                <w:sz w:val="24"/>
                <w:szCs w:val="24"/>
                <w:lang w:val="es-ES"/>
              </w:rPr>
            </m:ctrlPr>
          </m:sSubPr>
          <m:e>
            <m:r>
              <w:rPr>
                <w:rFonts w:ascii="Cambria Math" w:hAnsi="Cambria Math" w:cs="Times New Roman"/>
                <w:sz w:val="24"/>
                <w:szCs w:val="24"/>
                <w:lang w:val="es-ES"/>
              </w:rPr>
              <m:t>E</m:t>
            </m:r>
          </m:e>
          <m:sub>
            <m:r>
              <w:rPr>
                <w:rFonts w:ascii="Cambria Math" w:hAnsi="Cambria Math" w:cs="Times New Roman"/>
                <w:sz w:val="24"/>
                <w:szCs w:val="24"/>
                <w:lang w:val="es-ES"/>
              </w:rPr>
              <m:t>m</m:t>
            </m:r>
          </m:sub>
        </m:sSub>
      </m:oMath>
    </w:p>
    <w:p w14:paraId="1AF194A4" w14:textId="449168B1" w:rsidR="003324ED" w:rsidRPr="003324ED" w:rsidDel="002E5802" w:rsidRDefault="001B283D" w:rsidP="00C37C4F">
      <w:pPr>
        <w:ind w:left="0"/>
        <w:jc w:val="both"/>
        <w:rPr>
          <w:del w:id="1064" w:author="REBECA" w:date="2021-05-26T20:55:00Z"/>
          <w:rFonts w:ascii="Times New Roman" w:hAnsi="Times New Roman" w:cs="Times New Roman"/>
          <w:sz w:val="24"/>
          <w:szCs w:val="24"/>
          <w:lang w:val="es-ES"/>
        </w:rPr>
        <w:pPrChange w:id="1065" w:author="REBECA" w:date="2021-05-26T18:06:00Z">
          <w:pPr>
            <w:ind w:left="0"/>
          </w:pPr>
        </w:pPrChange>
      </w:pPr>
      <w:r>
        <w:rPr>
          <w:rFonts w:ascii="Times New Roman" w:hAnsi="Times New Roman" w:cs="Times New Roman"/>
          <w:sz w:val="24"/>
          <w:szCs w:val="24"/>
          <w:lang w:val="es-ES"/>
        </w:rPr>
        <w:t>Posteriormente, en el apartado 3.1.9 se desarrolla en profundidad el cálculo de la Beta para empresas que cotizan en bolsa.</w:t>
      </w:r>
    </w:p>
    <w:p w14:paraId="40E01A0A" w14:textId="77777777" w:rsidR="003324ED" w:rsidRPr="003324ED" w:rsidRDefault="003324ED" w:rsidP="002E5802">
      <w:pPr>
        <w:ind w:left="0"/>
        <w:jc w:val="both"/>
        <w:rPr>
          <w:rFonts w:ascii="Times New Roman" w:hAnsi="Times New Roman" w:cs="Times New Roman"/>
          <w:sz w:val="24"/>
          <w:szCs w:val="24"/>
          <w:lang w:val="es-ES"/>
        </w:rPr>
        <w:pPrChange w:id="1066" w:author="REBECA" w:date="2021-05-26T20:55:00Z">
          <w:pPr/>
        </w:pPrChange>
      </w:pPr>
    </w:p>
    <w:p w14:paraId="221B18CD" w14:textId="651B7CB6" w:rsidR="003324ED" w:rsidRDefault="003324ED" w:rsidP="00C37C4F">
      <w:pPr>
        <w:ind w:left="0"/>
        <w:jc w:val="both"/>
        <w:rPr>
          <w:rFonts w:ascii="Times New Roman" w:hAnsi="Times New Roman" w:cs="Times New Roman"/>
          <w:sz w:val="24"/>
          <w:szCs w:val="24"/>
          <w:lang w:val="es-ES"/>
        </w:rPr>
        <w:pPrChange w:id="1067" w:author="REBECA" w:date="2021-05-26T18:06:00Z">
          <w:pPr>
            <w:ind w:left="0"/>
          </w:pPr>
        </w:pPrChange>
      </w:pPr>
      <w:r w:rsidRPr="003324ED">
        <w:rPr>
          <w:rFonts w:ascii="Times New Roman" w:hAnsi="Times New Roman" w:cs="Times New Roman"/>
          <w:sz w:val="24"/>
          <w:szCs w:val="24"/>
          <w:lang w:val="es-ES"/>
        </w:rPr>
        <w:t xml:space="preserve">En muchas ocasiones se utiliza el tipo de interés vigente en el país para la deuda sin riesgo añadiendo una prima en función del perfil de riesgo del proyecto específico, es decir sustituimos la prima de riesgo de la compañía (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μ</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r>
              <w:rPr>
                <w:rFonts w:ascii="Cambria Math" w:hAnsi="Cambria Math" w:cs="Times New Roman"/>
                <w:sz w:val="24"/>
                <w:szCs w:val="24"/>
                <w:lang w:val="es-ES"/>
              </w:rPr>
              <m:t>-</m:t>
            </m:r>
            <m:r>
              <w:rPr>
                <w:rFonts w:ascii="Cambria Math" w:hAnsi="Cambria Math" w:cs="Times New Roman"/>
                <w:sz w:val="24"/>
                <w:szCs w:val="24"/>
              </w:rPr>
              <m:t>Rf</m:t>
            </m:r>
          </m:e>
        </m:d>
      </m:oMath>
      <w:r w:rsidRPr="003324ED">
        <w:rPr>
          <w:rFonts w:ascii="Times New Roman" w:hAnsi="Times New Roman" w:cs="Times New Roman"/>
          <w:sz w:val="24"/>
          <w:szCs w:val="24"/>
          <w:lang w:val="es-ES"/>
        </w:rPr>
        <w:t>) por la prima de riesgo del proyecto.</w:t>
      </w:r>
    </w:p>
    <w:p w14:paraId="6A8C4641" w14:textId="456466FA" w:rsidR="008B13BD" w:rsidRDefault="008B13BD" w:rsidP="00C37C4F">
      <w:pPr>
        <w:ind w:left="0"/>
        <w:jc w:val="both"/>
        <w:rPr>
          <w:rFonts w:ascii="Times New Roman" w:hAnsi="Times New Roman" w:cs="Times New Roman"/>
          <w:sz w:val="24"/>
          <w:szCs w:val="24"/>
          <w:lang w:val="es-ES"/>
        </w:rPr>
        <w:pPrChange w:id="1068" w:author="REBECA" w:date="2021-05-26T18:06:00Z">
          <w:pPr>
            <w:ind w:left="0"/>
          </w:pPr>
        </w:pPrChange>
      </w:pPr>
      <w:r>
        <w:rPr>
          <w:rFonts w:ascii="Times New Roman" w:hAnsi="Times New Roman" w:cs="Times New Roman"/>
          <w:sz w:val="24"/>
          <w:szCs w:val="24"/>
          <w:lang w:val="es-ES"/>
        </w:rPr>
        <w:t xml:space="preserve">En Excel disponemos de una fórmula que nos permite calcular el VAN de un proyecto, la podemos encontrar con el nombre en inglés </w:t>
      </w:r>
      <w:r w:rsidRPr="008B13BD">
        <w:rPr>
          <w:rFonts w:ascii="Times New Roman" w:hAnsi="Times New Roman" w:cs="Times New Roman"/>
          <w:i/>
          <w:iCs/>
          <w:sz w:val="24"/>
          <w:szCs w:val="24"/>
          <w:lang w:val="es-ES"/>
        </w:rPr>
        <w:t xml:space="preserve">NPV (Net </w:t>
      </w:r>
      <w:proofErr w:type="spellStart"/>
      <w:r w:rsidRPr="008B13BD">
        <w:rPr>
          <w:rFonts w:ascii="Times New Roman" w:hAnsi="Times New Roman" w:cs="Times New Roman"/>
          <w:i/>
          <w:iCs/>
          <w:sz w:val="24"/>
          <w:szCs w:val="24"/>
          <w:lang w:val="es-ES"/>
        </w:rPr>
        <w:t>present</w:t>
      </w:r>
      <w:proofErr w:type="spellEnd"/>
      <w:r w:rsidRPr="008B13BD">
        <w:rPr>
          <w:rFonts w:ascii="Times New Roman" w:hAnsi="Times New Roman" w:cs="Times New Roman"/>
          <w:i/>
          <w:iCs/>
          <w:sz w:val="24"/>
          <w:szCs w:val="24"/>
          <w:lang w:val="es-ES"/>
        </w:rPr>
        <w:t xml:space="preserve"> </w:t>
      </w:r>
      <w:proofErr w:type="spellStart"/>
      <w:r w:rsidRPr="008B13BD">
        <w:rPr>
          <w:rFonts w:ascii="Times New Roman" w:hAnsi="Times New Roman" w:cs="Times New Roman"/>
          <w:i/>
          <w:iCs/>
          <w:sz w:val="24"/>
          <w:szCs w:val="24"/>
          <w:lang w:val="es-ES"/>
        </w:rPr>
        <w:t>value</w:t>
      </w:r>
      <w:proofErr w:type="spellEnd"/>
      <w:r w:rsidRPr="008B13BD">
        <w:rPr>
          <w:rFonts w:ascii="Times New Roman" w:hAnsi="Times New Roman" w:cs="Times New Roman"/>
          <w:i/>
          <w:iCs/>
          <w:sz w:val="24"/>
          <w:szCs w:val="24"/>
          <w:lang w:val="es-ES"/>
        </w:rPr>
        <w:t>) o VAN</w:t>
      </w:r>
      <w:r>
        <w:rPr>
          <w:rFonts w:ascii="Times New Roman" w:hAnsi="Times New Roman" w:cs="Times New Roman"/>
          <w:sz w:val="24"/>
          <w:szCs w:val="24"/>
          <w:lang w:val="es-ES"/>
        </w:rPr>
        <w:t xml:space="preserve">, y que además está presente en la librería </w:t>
      </w:r>
      <w:proofErr w:type="spellStart"/>
      <w:r>
        <w:rPr>
          <w:rFonts w:ascii="Times New Roman" w:hAnsi="Times New Roman" w:cs="Times New Roman"/>
          <w:sz w:val="24"/>
          <w:szCs w:val="24"/>
          <w:lang w:val="es-ES"/>
        </w:rPr>
        <w:t>Numpy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financial</w:t>
      </w:r>
      <w:proofErr w:type="spellEnd"/>
      <w:r>
        <w:rPr>
          <w:rFonts w:ascii="Times New Roman" w:hAnsi="Times New Roman" w:cs="Times New Roman"/>
          <w:sz w:val="24"/>
          <w:szCs w:val="24"/>
          <w:lang w:val="es-ES"/>
        </w:rPr>
        <w:t xml:space="preserve"> de Python con el nombre en inglés </w:t>
      </w:r>
      <w:proofErr w:type="spellStart"/>
      <w:r w:rsidRPr="008B13BD">
        <w:rPr>
          <w:rFonts w:ascii="Times New Roman" w:hAnsi="Times New Roman" w:cs="Times New Roman"/>
          <w:i/>
          <w:iCs/>
          <w:sz w:val="24"/>
          <w:szCs w:val="24"/>
          <w:lang w:val="es-ES"/>
        </w:rPr>
        <w:t>np</w:t>
      </w:r>
      <w:r>
        <w:rPr>
          <w:rFonts w:ascii="Times New Roman" w:hAnsi="Times New Roman" w:cs="Times New Roman"/>
          <w:i/>
          <w:iCs/>
          <w:sz w:val="24"/>
          <w:szCs w:val="24"/>
          <w:lang w:val="es-ES"/>
        </w:rPr>
        <w:t>v</w:t>
      </w:r>
      <w:proofErr w:type="spellEnd"/>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por lo que importando la librería podemos usarla para analizar nuestros proyectos. A continuación, podemos ver su funcionamiento</w:t>
      </w:r>
      <w:r w:rsidR="00D77BF3">
        <w:rPr>
          <w:rFonts w:ascii="Times New Roman" w:hAnsi="Times New Roman" w:cs="Times New Roman"/>
          <w:sz w:val="24"/>
          <w:szCs w:val="24"/>
          <w:lang w:val="es-ES"/>
        </w:rPr>
        <w:t>, además de su comparativa desarrollando la fórmula sin la necesidad de emplear la librería:</w:t>
      </w:r>
    </w:p>
    <w:p w14:paraId="202B0FBF" w14:textId="67300463" w:rsidR="008B13BD" w:rsidRDefault="001B283D" w:rsidP="00C37C4F">
      <w:pPr>
        <w:ind w:left="0"/>
        <w:jc w:val="both"/>
        <w:rPr>
          <w:rFonts w:ascii="Times New Roman" w:hAnsi="Times New Roman" w:cs="Times New Roman"/>
          <w:sz w:val="24"/>
          <w:szCs w:val="24"/>
          <w:lang w:val="es-ES"/>
        </w:rPr>
        <w:pPrChange w:id="1069" w:author="REBECA" w:date="2021-05-26T18:06:00Z">
          <w:pPr>
            <w:ind w:left="0"/>
            <w:jc w:val="center"/>
          </w:pPr>
        </w:pPrChange>
      </w:pPr>
      <w:r>
        <w:rPr>
          <w:noProof/>
        </w:rPr>
        <w:drawing>
          <wp:anchor distT="0" distB="0" distL="114300" distR="114300" simplePos="0" relativeHeight="251680768" behindDoc="0" locked="0" layoutInCell="1" allowOverlap="1" wp14:anchorId="02AE54CA" wp14:editId="78E89A4C">
            <wp:simplePos x="0" y="0"/>
            <wp:positionH relativeFrom="margin">
              <wp:posOffset>196770</wp:posOffset>
            </wp:positionH>
            <wp:positionV relativeFrom="paragraph">
              <wp:posOffset>68950</wp:posOffset>
            </wp:positionV>
            <wp:extent cx="2395959" cy="1146830"/>
            <wp:effectExtent l="0" t="0" r="444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95959" cy="1146830"/>
                    </a:xfrm>
                    <a:prstGeom prst="rect">
                      <a:avLst/>
                    </a:prstGeom>
                  </pic:spPr>
                </pic:pic>
              </a:graphicData>
            </a:graphic>
          </wp:anchor>
        </w:drawing>
      </w:r>
      <w:r>
        <w:rPr>
          <w:noProof/>
        </w:rPr>
        <w:drawing>
          <wp:anchor distT="0" distB="0" distL="114300" distR="114300" simplePos="0" relativeHeight="251681792" behindDoc="0" locked="0" layoutInCell="1" allowOverlap="1" wp14:anchorId="6B3642A6" wp14:editId="304DA84C">
            <wp:simplePos x="0" y="0"/>
            <wp:positionH relativeFrom="column">
              <wp:posOffset>2929247</wp:posOffset>
            </wp:positionH>
            <wp:positionV relativeFrom="paragraph">
              <wp:posOffset>7845</wp:posOffset>
            </wp:positionV>
            <wp:extent cx="2002155" cy="1417320"/>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002155" cy="1417320"/>
                    </a:xfrm>
                    <a:prstGeom prst="rect">
                      <a:avLst/>
                    </a:prstGeom>
                  </pic:spPr>
                </pic:pic>
              </a:graphicData>
            </a:graphic>
          </wp:anchor>
        </w:drawing>
      </w:r>
    </w:p>
    <w:p w14:paraId="3C1B7B94" w14:textId="5B3DA6AC" w:rsidR="00666DEC" w:rsidRDefault="00666DEC" w:rsidP="00C37C4F">
      <w:pPr>
        <w:ind w:left="0"/>
        <w:jc w:val="both"/>
        <w:rPr>
          <w:rFonts w:ascii="Times New Roman" w:hAnsi="Times New Roman" w:cs="Times New Roman"/>
          <w:sz w:val="24"/>
          <w:szCs w:val="24"/>
          <w:lang w:val="es-ES"/>
        </w:rPr>
        <w:pPrChange w:id="1070" w:author="REBECA" w:date="2021-05-26T18:06:00Z">
          <w:pPr>
            <w:ind w:left="0"/>
            <w:jc w:val="center"/>
          </w:pPr>
        </w:pPrChange>
      </w:pPr>
    </w:p>
    <w:p w14:paraId="4FA9C4B0" w14:textId="7637D225" w:rsidR="00D77BF3" w:rsidRDefault="00D77BF3" w:rsidP="00C37C4F">
      <w:pPr>
        <w:ind w:left="0"/>
        <w:jc w:val="both"/>
        <w:rPr>
          <w:rFonts w:ascii="Times New Roman" w:hAnsi="Times New Roman" w:cs="Times New Roman"/>
          <w:sz w:val="24"/>
          <w:szCs w:val="24"/>
          <w:lang w:val="es-ES"/>
        </w:rPr>
        <w:pPrChange w:id="1071" w:author="REBECA" w:date="2021-05-26T18:06:00Z">
          <w:pPr>
            <w:ind w:left="0"/>
            <w:jc w:val="center"/>
          </w:pPr>
        </w:pPrChange>
      </w:pPr>
    </w:p>
    <w:p w14:paraId="5685CBD4" w14:textId="09AEB790" w:rsidR="00D77BF3" w:rsidDel="002E5802" w:rsidRDefault="00D77BF3" w:rsidP="00C37C4F">
      <w:pPr>
        <w:ind w:left="0"/>
        <w:jc w:val="both"/>
        <w:rPr>
          <w:del w:id="1072" w:author="REBECA" w:date="2021-05-26T20:56:00Z"/>
          <w:rFonts w:ascii="Times New Roman" w:hAnsi="Times New Roman" w:cs="Times New Roman"/>
          <w:sz w:val="24"/>
          <w:szCs w:val="24"/>
          <w:lang w:val="es-ES"/>
        </w:rPr>
        <w:pPrChange w:id="1073" w:author="REBECA" w:date="2021-05-26T18:06:00Z">
          <w:pPr>
            <w:ind w:left="0"/>
            <w:jc w:val="center"/>
          </w:pPr>
        </w:pPrChange>
      </w:pPr>
    </w:p>
    <w:p w14:paraId="44B6ECBF" w14:textId="0EC4BFA5" w:rsidR="00D77BF3" w:rsidDel="002E5802" w:rsidRDefault="00D77BF3" w:rsidP="00C37C4F">
      <w:pPr>
        <w:ind w:left="0"/>
        <w:jc w:val="both"/>
        <w:rPr>
          <w:del w:id="1074" w:author="REBECA" w:date="2021-05-26T20:56:00Z"/>
          <w:rFonts w:ascii="Times New Roman" w:hAnsi="Times New Roman" w:cs="Times New Roman"/>
          <w:sz w:val="24"/>
          <w:szCs w:val="24"/>
          <w:lang w:val="es-ES"/>
        </w:rPr>
        <w:pPrChange w:id="1075" w:author="REBECA" w:date="2021-05-26T18:06:00Z">
          <w:pPr>
            <w:ind w:left="0"/>
            <w:jc w:val="center"/>
          </w:pPr>
        </w:pPrChange>
      </w:pPr>
    </w:p>
    <w:p w14:paraId="2AC43CA0" w14:textId="037F5FA0" w:rsidR="00666DEC" w:rsidRDefault="00666DEC" w:rsidP="00C37C4F">
      <w:pPr>
        <w:ind w:left="0"/>
        <w:jc w:val="both"/>
        <w:rPr>
          <w:rFonts w:ascii="Times New Roman" w:hAnsi="Times New Roman" w:cs="Times New Roman"/>
          <w:sz w:val="24"/>
          <w:szCs w:val="24"/>
          <w:lang w:val="es-ES"/>
        </w:rPr>
        <w:pPrChange w:id="1076" w:author="REBECA" w:date="2021-05-26T18:06:00Z">
          <w:pPr>
            <w:ind w:left="0"/>
          </w:pPr>
        </w:pPrChange>
      </w:pPr>
      <w:r>
        <w:rPr>
          <w:rFonts w:ascii="Times New Roman" w:hAnsi="Times New Roman" w:cs="Times New Roman"/>
          <w:sz w:val="24"/>
          <w:szCs w:val="24"/>
          <w:lang w:val="es-ES"/>
        </w:rPr>
        <w:t>Hemos desarrollado dos maneras adicionales de calcular el VAN mediante Python, todas ellas válidas y que obtienen el mismo resultado, siendo quizás el más “</w:t>
      </w:r>
      <w:proofErr w:type="spellStart"/>
      <w:del w:id="1077" w:author="REBECA" w:date="2021-05-26T18:20:00Z">
        <w:r w:rsidDel="009A7B1C">
          <w:rPr>
            <w:rFonts w:ascii="Times New Roman" w:hAnsi="Times New Roman" w:cs="Times New Roman"/>
            <w:sz w:val="24"/>
            <w:szCs w:val="24"/>
            <w:lang w:val="es-ES"/>
          </w:rPr>
          <w:delText>pythoniano</w:delText>
        </w:r>
      </w:del>
      <w:ins w:id="1078" w:author="REBECA" w:date="2021-05-26T18:20:00Z">
        <w:r w:rsidR="009A7B1C">
          <w:rPr>
            <w:rFonts w:ascii="Times New Roman" w:hAnsi="Times New Roman" w:cs="Times New Roman"/>
            <w:sz w:val="24"/>
            <w:szCs w:val="24"/>
            <w:lang w:val="es-ES"/>
          </w:rPr>
          <w:t>pythonista</w:t>
        </w:r>
      </w:ins>
      <w:proofErr w:type="spellEnd"/>
      <w:r>
        <w:rPr>
          <w:rFonts w:ascii="Times New Roman" w:hAnsi="Times New Roman" w:cs="Times New Roman"/>
          <w:sz w:val="24"/>
          <w:szCs w:val="24"/>
          <w:lang w:val="es-ES"/>
        </w:rPr>
        <w:t>” el último por su sencillez y simplicidad.</w:t>
      </w:r>
    </w:p>
    <w:p w14:paraId="46F4059B" w14:textId="5A5952FB" w:rsidR="00D77BF3" w:rsidRDefault="00D77BF3" w:rsidP="00C37C4F">
      <w:pPr>
        <w:ind w:left="0"/>
        <w:jc w:val="both"/>
        <w:rPr>
          <w:rFonts w:ascii="Times New Roman" w:hAnsi="Times New Roman" w:cs="Times New Roman"/>
          <w:sz w:val="24"/>
          <w:szCs w:val="24"/>
          <w:lang w:val="es-ES"/>
        </w:rPr>
        <w:pPrChange w:id="1079" w:author="REBECA" w:date="2021-05-26T18:06:00Z">
          <w:pPr>
            <w:ind w:left="0"/>
            <w:jc w:val="center"/>
          </w:pPr>
        </w:pPrChange>
      </w:pPr>
      <w:r>
        <w:rPr>
          <w:noProof/>
        </w:rPr>
        <w:drawing>
          <wp:anchor distT="0" distB="0" distL="114300" distR="114300" simplePos="0" relativeHeight="251683840" behindDoc="0" locked="0" layoutInCell="1" allowOverlap="1" wp14:anchorId="00090910" wp14:editId="628246AA">
            <wp:simplePos x="0" y="0"/>
            <wp:positionH relativeFrom="column">
              <wp:posOffset>400797</wp:posOffset>
            </wp:positionH>
            <wp:positionV relativeFrom="paragraph">
              <wp:posOffset>86103</wp:posOffset>
            </wp:positionV>
            <wp:extent cx="2071912" cy="1255853"/>
            <wp:effectExtent l="0" t="0" r="5080" b="190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71912" cy="1255853"/>
                    </a:xfrm>
                    <a:prstGeom prst="rect">
                      <a:avLst/>
                    </a:prstGeom>
                  </pic:spPr>
                </pic:pic>
              </a:graphicData>
            </a:graphic>
          </wp:anchor>
        </w:drawing>
      </w:r>
    </w:p>
    <w:p w14:paraId="6AED2EC9" w14:textId="22A2EC31" w:rsidR="00D77BF3" w:rsidRDefault="00D77BF3" w:rsidP="00C37C4F">
      <w:pPr>
        <w:ind w:left="0"/>
        <w:jc w:val="both"/>
        <w:rPr>
          <w:rFonts w:ascii="Times New Roman" w:hAnsi="Times New Roman" w:cs="Times New Roman"/>
          <w:sz w:val="24"/>
          <w:szCs w:val="24"/>
          <w:lang w:val="es-ES"/>
        </w:rPr>
        <w:pPrChange w:id="1080" w:author="REBECA" w:date="2021-05-26T18:06:00Z">
          <w:pPr>
            <w:ind w:left="0"/>
            <w:jc w:val="center"/>
          </w:pPr>
        </w:pPrChange>
      </w:pPr>
      <w:r>
        <w:rPr>
          <w:noProof/>
        </w:rPr>
        <w:drawing>
          <wp:anchor distT="0" distB="0" distL="114300" distR="114300" simplePos="0" relativeHeight="251682816" behindDoc="0" locked="0" layoutInCell="1" allowOverlap="1" wp14:anchorId="6B07BAFD" wp14:editId="5EF76E0D">
            <wp:simplePos x="0" y="0"/>
            <wp:positionH relativeFrom="column">
              <wp:posOffset>2865948</wp:posOffset>
            </wp:positionH>
            <wp:positionV relativeFrom="paragraph">
              <wp:posOffset>10160</wp:posOffset>
            </wp:positionV>
            <wp:extent cx="1847850" cy="69215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847850" cy="692150"/>
                    </a:xfrm>
                    <a:prstGeom prst="rect">
                      <a:avLst/>
                    </a:prstGeom>
                  </pic:spPr>
                </pic:pic>
              </a:graphicData>
            </a:graphic>
          </wp:anchor>
        </w:drawing>
      </w:r>
    </w:p>
    <w:p w14:paraId="0A732C73" w14:textId="5BE58650" w:rsidR="00D77BF3" w:rsidRDefault="00666DEC" w:rsidP="00C37C4F">
      <w:pPr>
        <w:ind w:left="0"/>
        <w:jc w:val="both"/>
        <w:rPr>
          <w:rFonts w:ascii="Times New Roman" w:hAnsi="Times New Roman" w:cs="Times New Roman"/>
          <w:sz w:val="24"/>
          <w:szCs w:val="24"/>
          <w:lang w:val="es-ES"/>
        </w:rPr>
        <w:pPrChange w:id="1081" w:author="REBECA" w:date="2021-05-26T18:06:00Z">
          <w:pPr>
            <w:ind w:left="0"/>
            <w:jc w:val="center"/>
          </w:pPr>
        </w:pPrChange>
      </w:pPr>
      <w:r>
        <w:rPr>
          <w:rFonts w:ascii="Times New Roman" w:hAnsi="Times New Roman" w:cs="Times New Roman"/>
          <w:sz w:val="24"/>
          <w:szCs w:val="24"/>
          <w:lang w:val="es-ES"/>
        </w:rPr>
        <w:t xml:space="preserve">          </w:t>
      </w:r>
    </w:p>
    <w:p w14:paraId="76628DE5" w14:textId="673B8E0D" w:rsidR="00D77BF3" w:rsidRDefault="00D77BF3" w:rsidP="00C37C4F">
      <w:pPr>
        <w:ind w:left="0"/>
        <w:jc w:val="both"/>
        <w:rPr>
          <w:rFonts w:ascii="Times New Roman" w:hAnsi="Times New Roman" w:cs="Times New Roman"/>
          <w:sz w:val="24"/>
          <w:szCs w:val="24"/>
          <w:lang w:val="es-ES"/>
        </w:rPr>
        <w:pPrChange w:id="1082" w:author="REBECA" w:date="2021-05-26T18:06:00Z">
          <w:pPr>
            <w:ind w:left="0"/>
            <w:jc w:val="center"/>
          </w:pPr>
        </w:pPrChange>
      </w:pPr>
    </w:p>
    <w:p w14:paraId="764F5106" w14:textId="49B0E736" w:rsidR="00666DEC" w:rsidRDefault="00666DEC" w:rsidP="00C37C4F">
      <w:pPr>
        <w:ind w:left="0"/>
        <w:jc w:val="both"/>
        <w:rPr>
          <w:rFonts w:ascii="Times New Roman" w:hAnsi="Times New Roman" w:cs="Times New Roman"/>
          <w:sz w:val="24"/>
          <w:szCs w:val="24"/>
          <w:lang w:val="es-ES"/>
        </w:rPr>
        <w:pPrChange w:id="1083" w:author="REBECA" w:date="2021-05-26T18:06:00Z">
          <w:pPr>
            <w:ind w:left="0"/>
            <w:jc w:val="center"/>
          </w:pPr>
        </w:pPrChange>
      </w:pPr>
      <w:r>
        <w:rPr>
          <w:rFonts w:ascii="Times New Roman" w:hAnsi="Times New Roman" w:cs="Times New Roman"/>
          <w:sz w:val="24"/>
          <w:szCs w:val="24"/>
          <w:lang w:val="es-ES"/>
        </w:rPr>
        <w:t xml:space="preserve">                   </w:t>
      </w:r>
    </w:p>
    <w:p w14:paraId="6529E068" w14:textId="3F0E35D6" w:rsidR="000302BE" w:rsidRDefault="000302BE" w:rsidP="00C37C4F">
      <w:pPr>
        <w:ind w:left="0"/>
        <w:jc w:val="both"/>
        <w:rPr>
          <w:rFonts w:ascii="Times New Roman" w:hAnsi="Times New Roman" w:cs="Times New Roman"/>
          <w:sz w:val="24"/>
          <w:szCs w:val="24"/>
          <w:lang w:val="es-ES"/>
        </w:rPr>
        <w:pPrChange w:id="1084" w:author="REBECA" w:date="2021-05-26T18:06:00Z">
          <w:pPr>
            <w:ind w:left="0"/>
          </w:pPr>
        </w:pPrChange>
      </w:pPr>
      <w:r>
        <w:rPr>
          <w:rFonts w:ascii="Times New Roman" w:hAnsi="Times New Roman" w:cs="Times New Roman"/>
          <w:sz w:val="24"/>
          <w:szCs w:val="24"/>
          <w:lang w:val="es-ES"/>
        </w:rPr>
        <w:t>Estos cálculos están pensados para proyectos que mantienen su tasa de interés constante a lo largo de la vida del proyecto o inversión, pero nos podemos encontrar con situaciones en las que el tipo de interés se va modificando a lo largo del tiempo. En estos casos, podemos considerar que el tipo de interés cambia a partir de ese momento, o bien que debemos valorar cada periodo a un tipo de interés de la siguiente forma:</w:t>
      </w:r>
    </w:p>
    <w:p w14:paraId="7BA49AF5" w14:textId="6B6A63CE" w:rsidR="000302BE" w:rsidRDefault="000302BE" w:rsidP="00C37C4F">
      <w:pPr>
        <w:ind w:left="0"/>
        <w:jc w:val="both"/>
        <w:rPr>
          <w:rFonts w:ascii="Times New Roman" w:hAnsi="Times New Roman" w:cs="Times New Roman"/>
          <w:sz w:val="24"/>
          <w:szCs w:val="24"/>
          <w:lang w:val="es-ES"/>
        </w:rPr>
        <w:pPrChange w:id="1085" w:author="REBECA" w:date="2021-05-26T18:06:00Z">
          <w:pPr>
            <w:ind w:left="0"/>
          </w:pPr>
        </w:pPrChange>
      </w:pPr>
      <w:r>
        <w:rPr>
          <w:noProof/>
        </w:rPr>
        <w:drawing>
          <wp:inline distT="0" distB="0" distL="0" distR="0" wp14:anchorId="04201F5A" wp14:editId="764FB89D">
            <wp:extent cx="5400040" cy="46672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66725"/>
                    </a:xfrm>
                    <a:prstGeom prst="rect">
                      <a:avLst/>
                    </a:prstGeom>
                  </pic:spPr>
                </pic:pic>
              </a:graphicData>
            </a:graphic>
          </wp:inline>
        </w:drawing>
      </w:r>
    </w:p>
    <w:p w14:paraId="6B83D0F1" w14:textId="0C0F7C64" w:rsidR="000302BE" w:rsidRDefault="002E5802" w:rsidP="00C37C4F">
      <w:pPr>
        <w:ind w:left="0"/>
        <w:jc w:val="both"/>
        <w:rPr>
          <w:rFonts w:ascii="Times New Roman" w:hAnsi="Times New Roman" w:cs="Times New Roman"/>
          <w:sz w:val="24"/>
          <w:szCs w:val="24"/>
          <w:lang w:val="es-ES"/>
        </w:rPr>
        <w:pPrChange w:id="1086" w:author="REBECA" w:date="2021-05-26T18:06:00Z">
          <w:pPr>
            <w:ind w:left="0"/>
          </w:pPr>
        </w:pPrChange>
      </w:pPr>
      <w:r>
        <w:rPr>
          <w:noProof/>
        </w:rPr>
        <w:drawing>
          <wp:anchor distT="0" distB="0" distL="114300" distR="114300" simplePos="0" relativeHeight="251684864" behindDoc="0" locked="0" layoutInCell="1" allowOverlap="1" wp14:anchorId="1A984D94" wp14:editId="0BBFC4D6">
            <wp:simplePos x="0" y="0"/>
            <wp:positionH relativeFrom="column">
              <wp:posOffset>-750692</wp:posOffset>
            </wp:positionH>
            <wp:positionV relativeFrom="paragraph">
              <wp:posOffset>319391</wp:posOffset>
            </wp:positionV>
            <wp:extent cx="3502389" cy="2505919"/>
            <wp:effectExtent l="0" t="0" r="3175" b="889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02389" cy="2505919"/>
                    </a:xfrm>
                    <a:prstGeom prst="rect">
                      <a:avLst/>
                    </a:prstGeom>
                  </pic:spPr>
                </pic:pic>
              </a:graphicData>
            </a:graphic>
            <wp14:sizeRelH relativeFrom="margin">
              <wp14:pctWidth>0</wp14:pctWidth>
            </wp14:sizeRelH>
            <wp14:sizeRelV relativeFrom="margin">
              <wp14:pctHeight>0</wp14:pctHeight>
            </wp14:sizeRelV>
          </wp:anchor>
        </w:drawing>
      </w:r>
      <w:r w:rsidR="000302BE">
        <w:rPr>
          <w:rFonts w:ascii="Times New Roman" w:hAnsi="Times New Roman" w:cs="Times New Roman"/>
          <w:sz w:val="24"/>
          <w:szCs w:val="24"/>
          <w:lang w:val="es-ES"/>
        </w:rPr>
        <w:t>Veamos un ejemplo de ambos casos</w:t>
      </w:r>
    </w:p>
    <w:p w14:paraId="51308A62" w14:textId="12C78A40" w:rsidR="00175732" w:rsidRDefault="00175732" w:rsidP="00C37C4F">
      <w:pPr>
        <w:ind w:left="0"/>
        <w:jc w:val="both"/>
        <w:rPr>
          <w:rFonts w:ascii="Times New Roman" w:hAnsi="Times New Roman" w:cs="Times New Roman"/>
          <w:sz w:val="24"/>
          <w:szCs w:val="24"/>
          <w:lang w:val="es-ES"/>
        </w:rPr>
        <w:pPrChange w:id="1087" w:author="REBECA" w:date="2021-05-26T18:06:00Z">
          <w:pPr>
            <w:ind w:left="0"/>
          </w:pPr>
        </w:pPrChange>
      </w:pPr>
      <w:r>
        <w:rPr>
          <w:noProof/>
        </w:rPr>
        <w:drawing>
          <wp:anchor distT="0" distB="0" distL="114300" distR="114300" simplePos="0" relativeHeight="251673600" behindDoc="0" locked="0" layoutInCell="1" allowOverlap="1" wp14:anchorId="1D2237BC" wp14:editId="6B20021A">
            <wp:simplePos x="0" y="0"/>
            <wp:positionH relativeFrom="column">
              <wp:posOffset>2799096</wp:posOffset>
            </wp:positionH>
            <wp:positionV relativeFrom="paragraph">
              <wp:posOffset>6454</wp:posOffset>
            </wp:positionV>
            <wp:extent cx="3499838" cy="2494344"/>
            <wp:effectExtent l="0" t="0" r="5715" b="127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99838" cy="2494344"/>
                    </a:xfrm>
                    <a:prstGeom prst="rect">
                      <a:avLst/>
                    </a:prstGeom>
                  </pic:spPr>
                </pic:pic>
              </a:graphicData>
            </a:graphic>
            <wp14:sizeRelH relativeFrom="margin">
              <wp14:pctWidth>0</wp14:pctWidth>
            </wp14:sizeRelH>
            <wp14:sizeRelV relativeFrom="margin">
              <wp14:pctHeight>0</wp14:pctHeight>
            </wp14:sizeRelV>
          </wp:anchor>
        </w:drawing>
      </w:r>
    </w:p>
    <w:p w14:paraId="18F0D781" w14:textId="48FA06B8" w:rsidR="00175732" w:rsidRDefault="00175732" w:rsidP="00C37C4F">
      <w:pPr>
        <w:ind w:left="0"/>
        <w:jc w:val="both"/>
        <w:rPr>
          <w:rFonts w:ascii="Times New Roman" w:hAnsi="Times New Roman" w:cs="Times New Roman"/>
          <w:sz w:val="24"/>
          <w:szCs w:val="24"/>
          <w:lang w:val="es-ES"/>
        </w:rPr>
        <w:pPrChange w:id="1088" w:author="REBECA" w:date="2021-05-26T18:06:00Z">
          <w:pPr>
            <w:ind w:left="0"/>
          </w:pPr>
        </w:pPrChange>
      </w:pPr>
    </w:p>
    <w:p w14:paraId="4A04C4A4" w14:textId="3B604C0C" w:rsidR="00D77BF3" w:rsidRDefault="00D77BF3" w:rsidP="00C37C4F">
      <w:pPr>
        <w:ind w:left="0"/>
        <w:jc w:val="both"/>
        <w:rPr>
          <w:rFonts w:ascii="Times New Roman" w:hAnsi="Times New Roman" w:cs="Times New Roman"/>
          <w:sz w:val="24"/>
          <w:szCs w:val="24"/>
          <w:lang w:val="es-ES"/>
        </w:rPr>
        <w:pPrChange w:id="1089" w:author="REBECA" w:date="2021-05-26T18:06:00Z">
          <w:pPr>
            <w:ind w:left="0"/>
          </w:pPr>
        </w:pPrChange>
      </w:pPr>
    </w:p>
    <w:p w14:paraId="64D095F8" w14:textId="0C593E29" w:rsidR="00D77BF3" w:rsidRDefault="00D77BF3" w:rsidP="00C37C4F">
      <w:pPr>
        <w:ind w:left="0"/>
        <w:jc w:val="both"/>
        <w:rPr>
          <w:rFonts w:ascii="Times New Roman" w:hAnsi="Times New Roman" w:cs="Times New Roman"/>
          <w:sz w:val="24"/>
          <w:szCs w:val="24"/>
          <w:lang w:val="es-ES"/>
        </w:rPr>
        <w:pPrChange w:id="1090" w:author="REBECA" w:date="2021-05-26T18:06:00Z">
          <w:pPr>
            <w:ind w:left="0"/>
          </w:pPr>
        </w:pPrChange>
      </w:pPr>
    </w:p>
    <w:p w14:paraId="3B6281AD" w14:textId="0663AEDF" w:rsidR="00D77BF3" w:rsidRDefault="00D77BF3" w:rsidP="00C37C4F">
      <w:pPr>
        <w:ind w:left="0"/>
        <w:jc w:val="both"/>
        <w:rPr>
          <w:rFonts w:ascii="Times New Roman" w:hAnsi="Times New Roman" w:cs="Times New Roman"/>
          <w:sz w:val="24"/>
          <w:szCs w:val="24"/>
          <w:lang w:val="es-ES"/>
        </w:rPr>
        <w:pPrChange w:id="1091" w:author="REBECA" w:date="2021-05-26T18:06:00Z">
          <w:pPr>
            <w:ind w:left="0"/>
          </w:pPr>
        </w:pPrChange>
      </w:pPr>
    </w:p>
    <w:p w14:paraId="50721CEA" w14:textId="5D033FA4" w:rsidR="00D77BF3" w:rsidRDefault="00D77BF3" w:rsidP="00C37C4F">
      <w:pPr>
        <w:ind w:left="0"/>
        <w:jc w:val="both"/>
        <w:rPr>
          <w:rFonts w:ascii="Times New Roman" w:hAnsi="Times New Roman" w:cs="Times New Roman"/>
          <w:sz w:val="24"/>
          <w:szCs w:val="24"/>
          <w:lang w:val="es-ES"/>
        </w:rPr>
        <w:pPrChange w:id="1092" w:author="REBECA" w:date="2021-05-26T18:06:00Z">
          <w:pPr>
            <w:ind w:left="0"/>
          </w:pPr>
        </w:pPrChange>
      </w:pPr>
    </w:p>
    <w:p w14:paraId="63BDBE34" w14:textId="2B5A05EA" w:rsidR="00D77BF3" w:rsidRDefault="00D77BF3" w:rsidP="00C37C4F">
      <w:pPr>
        <w:ind w:left="0"/>
        <w:jc w:val="both"/>
        <w:rPr>
          <w:rFonts w:ascii="Times New Roman" w:hAnsi="Times New Roman" w:cs="Times New Roman"/>
          <w:sz w:val="24"/>
          <w:szCs w:val="24"/>
          <w:lang w:val="es-ES"/>
        </w:rPr>
        <w:pPrChange w:id="1093" w:author="REBECA" w:date="2021-05-26T18:06:00Z">
          <w:pPr>
            <w:ind w:left="0"/>
          </w:pPr>
        </w:pPrChange>
      </w:pPr>
    </w:p>
    <w:p w14:paraId="2982B6A2" w14:textId="5822F34C" w:rsidR="00D77BF3" w:rsidRDefault="00D77BF3" w:rsidP="00C37C4F">
      <w:pPr>
        <w:ind w:left="0"/>
        <w:jc w:val="both"/>
        <w:rPr>
          <w:rFonts w:ascii="Times New Roman" w:hAnsi="Times New Roman" w:cs="Times New Roman"/>
          <w:sz w:val="24"/>
          <w:szCs w:val="24"/>
          <w:lang w:val="es-ES"/>
        </w:rPr>
        <w:pPrChange w:id="1094" w:author="REBECA" w:date="2021-05-26T18:06:00Z">
          <w:pPr>
            <w:ind w:left="0"/>
          </w:pPr>
        </w:pPrChange>
      </w:pPr>
    </w:p>
    <w:p w14:paraId="0FD9814C" w14:textId="4923B236" w:rsidR="000302BE" w:rsidRPr="008B13BD" w:rsidDel="002E5802" w:rsidRDefault="000302BE" w:rsidP="00C37C4F">
      <w:pPr>
        <w:ind w:left="0"/>
        <w:jc w:val="both"/>
        <w:rPr>
          <w:del w:id="1095" w:author="REBECA" w:date="2021-05-26T20:57:00Z"/>
          <w:rFonts w:ascii="Times New Roman" w:hAnsi="Times New Roman" w:cs="Times New Roman"/>
          <w:sz w:val="24"/>
          <w:szCs w:val="24"/>
          <w:lang w:val="es-ES"/>
        </w:rPr>
        <w:pPrChange w:id="1096" w:author="REBECA" w:date="2021-05-26T18:06:00Z">
          <w:pPr>
            <w:ind w:left="0"/>
          </w:pPr>
        </w:pPrChange>
      </w:pPr>
      <w:r w:rsidRPr="00C217F9">
        <w:rPr>
          <w:noProof/>
          <w:lang w:val="es-ES"/>
        </w:rPr>
        <w:t xml:space="preserve"> </w:t>
      </w:r>
    </w:p>
    <w:p w14:paraId="2607259D" w14:textId="77777777" w:rsidR="002E5802" w:rsidRDefault="002E5802" w:rsidP="00C37C4F">
      <w:pPr>
        <w:ind w:left="0"/>
        <w:jc w:val="both"/>
        <w:rPr>
          <w:ins w:id="1097" w:author="REBECA" w:date="2021-05-26T20:57:00Z"/>
          <w:rFonts w:ascii="Times New Roman" w:hAnsi="Times New Roman" w:cs="Times New Roman"/>
          <w:sz w:val="24"/>
          <w:szCs w:val="24"/>
          <w:lang w:val="es-ES"/>
        </w:rPr>
      </w:pPr>
    </w:p>
    <w:p w14:paraId="66C6DED4" w14:textId="7978B00F" w:rsidR="00C217F9" w:rsidRDefault="00C217F9" w:rsidP="00C37C4F">
      <w:pPr>
        <w:ind w:left="0"/>
        <w:jc w:val="both"/>
        <w:rPr>
          <w:rFonts w:ascii="Times New Roman" w:hAnsi="Times New Roman" w:cs="Times New Roman"/>
          <w:sz w:val="24"/>
          <w:szCs w:val="24"/>
          <w:lang w:val="es-ES"/>
        </w:rPr>
        <w:pPrChange w:id="1098" w:author="REBECA" w:date="2021-05-26T18:06:00Z">
          <w:pPr>
            <w:ind w:left="0"/>
          </w:pPr>
        </w:pPrChange>
      </w:pPr>
      <w:r>
        <w:rPr>
          <w:rFonts w:ascii="Times New Roman" w:hAnsi="Times New Roman" w:cs="Times New Roman"/>
          <w:sz w:val="24"/>
          <w:szCs w:val="24"/>
          <w:lang w:val="es-ES"/>
        </w:rPr>
        <w:t xml:space="preserve">En el primer caso obtenemos un VAN de 350, 18 frente a los 807,64 obtenidos mediante la segunda opción. Para evitar tener que realizar cálculos independientes, se ha creado una función con el argumento </w:t>
      </w:r>
      <w:r w:rsidRPr="00C217F9">
        <w:rPr>
          <w:rFonts w:ascii="Times New Roman" w:hAnsi="Times New Roman" w:cs="Times New Roman"/>
          <w:i/>
          <w:iCs/>
          <w:sz w:val="24"/>
          <w:szCs w:val="24"/>
          <w:lang w:val="es-ES"/>
        </w:rPr>
        <w:t>n</w:t>
      </w:r>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en caso querer usar el primer caso de cálculo tan solo hay que omitir este argumento, y en caso de querer usar la segunda forma del cálculo se ha de crear una lista igual al número de periodos del proyecto.</w:t>
      </w:r>
    </w:p>
    <w:p w14:paraId="07870855" w14:textId="52DFF559" w:rsidR="00C217F9" w:rsidRPr="00C217F9" w:rsidRDefault="00C217F9" w:rsidP="00C231E0">
      <w:pPr>
        <w:ind w:left="0"/>
        <w:jc w:val="center"/>
        <w:rPr>
          <w:rFonts w:ascii="Times New Roman" w:hAnsi="Times New Roman" w:cs="Times New Roman"/>
          <w:sz w:val="24"/>
          <w:szCs w:val="24"/>
          <w:lang w:val="es-ES"/>
        </w:rPr>
      </w:pPr>
      <w:r>
        <w:rPr>
          <w:noProof/>
        </w:rPr>
        <w:lastRenderedPageBreak/>
        <w:drawing>
          <wp:inline distT="0" distB="0" distL="0" distR="0" wp14:anchorId="74D43464" wp14:editId="01AC95A6">
            <wp:extent cx="3275635" cy="2698239"/>
            <wp:effectExtent l="0" t="0" r="1270" b="69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2698" cy="2704057"/>
                    </a:xfrm>
                    <a:prstGeom prst="rect">
                      <a:avLst/>
                    </a:prstGeom>
                  </pic:spPr>
                </pic:pic>
              </a:graphicData>
            </a:graphic>
          </wp:inline>
        </w:drawing>
      </w:r>
    </w:p>
    <w:p w14:paraId="04932826" w14:textId="76660291" w:rsidR="003324ED" w:rsidRPr="003324ED" w:rsidRDefault="003324ED" w:rsidP="00C37C4F">
      <w:pPr>
        <w:ind w:left="0"/>
        <w:jc w:val="both"/>
        <w:rPr>
          <w:rFonts w:ascii="Times New Roman" w:hAnsi="Times New Roman" w:cs="Times New Roman"/>
          <w:sz w:val="24"/>
          <w:szCs w:val="24"/>
          <w:lang w:val="es-ES"/>
        </w:rPr>
        <w:pPrChange w:id="1099" w:author="REBECA" w:date="2021-05-26T18:06:00Z">
          <w:pPr>
            <w:ind w:left="0"/>
          </w:pPr>
        </w:pPrChange>
      </w:pPr>
      <w:r w:rsidRPr="003324ED">
        <w:rPr>
          <w:rFonts w:ascii="Times New Roman" w:hAnsi="Times New Roman" w:cs="Times New Roman"/>
          <w:b/>
          <w:bCs/>
          <w:sz w:val="24"/>
          <w:szCs w:val="24"/>
          <w:lang w:val="es-ES"/>
        </w:rPr>
        <w:t xml:space="preserve">TIR.- </w:t>
      </w:r>
      <w:r w:rsidRPr="003324ED">
        <w:rPr>
          <w:rFonts w:ascii="Times New Roman" w:hAnsi="Times New Roman" w:cs="Times New Roman"/>
          <w:sz w:val="24"/>
          <w:szCs w:val="24"/>
          <w:lang w:val="es-ES"/>
        </w:rPr>
        <w:t>nos indica la rentabilidad anual del proyecto, implícita en los flujos de caja del proyecto analizado. Este debe compararse con la tasa mínima que se quiera obtener, así como con el coste de financiación, siempre siendo preferible una TIR mayor.</w:t>
      </w:r>
    </w:p>
    <w:p w14:paraId="1C77EBB6" w14:textId="427D7810" w:rsidR="003324ED" w:rsidRPr="003324ED" w:rsidRDefault="002E5802" w:rsidP="00C37C4F">
      <w:pPr>
        <w:ind w:left="0"/>
        <w:jc w:val="both"/>
        <w:rPr>
          <w:rFonts w:ascii="Times New Roman" w:hAnsi="Times New Roman" w:cs="Times New Roman"/>
          <w:sz w:val="24"/>
          <w:szCs w:val="24"/>
          <w:lang w:val="es-ES"/>
        </w:rPr>
        <w:pPrChange w:id="1100" w:author="REBECA" w:date="2021-05-26T18:06:00Z">
          <w:pPr>
            <w:ind w:left="0"/>
          </w:pPr>
        </w:pPrChange>
      </w:pPr>
      <w:r w:rsidRPr="003324ED">
        <w:rPr>
          <w:rFonts w:ascii="Times New Roman" w:hAnsi="Times New Roman" w:cs="Times New Roman"/>
          <w:noProof/>
          <w:sz w:val="24"/>
          <w:szCs w:val="24"/>
        </w:rPr>
        <w:drawing>
          <wp:anchor distT="0" distB="0" distL="114300" distR="114300" simplePos="0" relativeHeight="251669504" behindDoc="1" locked="0" layoutInCell="1" allowOverlap="1" wp14:anchorId="31621C3D" wp14:editId="7270C82B">
            <wp:simplePos x="0" y="0"/>
            <wp:positionH relativeFrom="column">
              <wp:posOffset>2911475</wp:posOffset>
            </wp:positionH>
            <wp:positionV relativeFrom="paragraph">
              <wp:posOffset>-635</wp:posOffset>
            </wp:positionV>
            <wp:extent cx="2159000" cy="501650"/>
            <wp:effectExtent l="0" t="0" r="0" b="0"/>
            <wp:wrapTight wrapText="bothSides">
              <wp:wrapPolygon edited="0">
                <wp:start x="0" y="0"/>
                <wp:lineTo x="0" y="20506"/>
                <wp:lineTo x="21346" y="20506"/>
                <wp:lineTo x="2134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59000" cy="501650"/>
                    </a:xfrm>
                    <a:prstGeom prst="rect">
                      <a:avLst/>
                    </a:prstGeom>
                  </pic:spPr>
                </pic:pic>
              </a:graphicData>
            </a:graphic>
          </wp:anchor>
        </w:drawing>
      </w:r>
      <w:r w:rsidR="003324ED" w:rsidRPr="003324ED">
        <w:rPr>
          <w:rFonts w:ascii="Times New Roman" w:hAnsi="Times New Roman" w:cs="Times New Roman"/>
          <w:sz w:val="24"/>
          <w:szCs w:val="24"/>
          <w:lang w:val="es-ES"/>
        </w:rPr>
        <w:t xml:space="preserve">Siendo K la rentabilidad mínima esperada: </w:t>
      </w:r>
    </w:p>
    <w:p w14:paraId="3F9A578B" w14:textId="77777777" w:rsidR="003324ED" w:rsidRPr="003324ED" w:rsidRDefault="003324ED" w:rsidP="00C37C4F">
      <w:pPr>
        <w:jc w:val="both"/>
        <w:rPr>
          <w:rFonts w:ascii="Times New Roman" w:hAnsi="Times New Roman" w:cs="Times New Roman"/>
          <w:sz w:val="24"/>
          <w:szCs w:val="24"/>
          <w:lang w:val="es-ES"/>
        </w:rPr>
        <w:pPrChange w:id="1101" w:author="REBECA" w:date="2021-05-26T18:06:00Z">
          <w:pPr/>
        </w:pPrChange>
      </w:pPr>
    </w:p>
    <w:p w14:paraId="1F1D52B4" w14:textId="77777777" w:rsidR="003324ED" w:rsidRPr="003324ED" w:rsidRDefault="003324ED" w:rsidP="00C37C4F">
      <w:pPr>
        <w:ind w:left="0"/>
        <w:jc w:val="both"/>
        <w:rPr>
          <w:rFonts w:ascii="Times New Roman" w:hAnsi="Times New Roman" w:cs="Times New Roman"/>
          <w:sz w:val="24"/>
          <w:szCs w:val="24"/>
          <w:lang w:val="es-ES"/>
        </w:rPr>
        <w:pPrChange w:id="1102" w:author="REBECA" w:date="2021-05-26T18:06:00Z">
          <w:pPr>
            <w:ind w:left="0"/>
          </w:pPr>
        </w:pPrChange>
      </w:pPr>
      <w:r w:rsidRPr="003324ED">
        <w:rPr>
          <w:rFonts w:ascii="Times New Roman" w:hAnsi="Times New Roman" w:cs="Times New Roman"/>
          <w:sz w:val="24"/>
          <w:szCs w:val="24"/>
          <w:lang w:val="es-ES"/>
        </w:rPr>
        <w:t>Sus ventajas respecto al VAN:</w:t>
      </w:r>
    </w:p>
    <w:p w14:paraId="42FA89C0" w14:textId="77777777" w:rsidR="003324ED" w:rsidRPr="003324ED"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103" w:author="REBECA" w:date="2021-05-26T18:06:00Z">
          <w:pPr>
            <w:pStyle w:val="Prrafodelista"/>
            <w:numPr>
              <w:numId w:val="17"/>
            </w:numPr>
            <w:spacing w:line="259" w:lineRule="auto"/>
            <w:ind w:hanging="360"/>
          </w:pPr>
        </w:pPrChange>
      </w:pPr>
      <w:r w:rsidRPr="003324ED">
        <w:rPr>
          <w:rFonts w:ascii="Times New Roman" w:hAnsi="Times New Roman" w:cs="Times New Roman"/>
          <w:sz w:val="24"/>
          <w:szCs w:val="24"/>
          <w:lang w:val="es-ES"/>
        </w:rPr>
        <w:t>Se expresa en porcentaje, por lo que es un concepto más compresible</w:t>
      </w:r>
    </w:p>
    <w:p w14:paraId="208353BB" w14:textId="77777777" w:rsidR="003324ED" w:rsidRPr="003324ED"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104" w:author="REBECA" w:date="2021-05-26T18:06:00Z">
          <w:pPr>
            <w:pStyle w:val="Prrafodelista"/>
            <w:numPr>
              <w:numId w:val="17"/>
            </w:numPr>
            <w:spacing w:line="259" w:lineRule="auto"/>
            <w:ind w:hanging="360"/>
          </w:pPr>
        </w:pPrChange>
      </w:pPr>
      <w:r w:rsidRPr="003324ED">
        <w:rPr>
          <w:rFonts w:ascii="Times New Roman" w:hAnsi="Times New Roman" w:cs="Times New Roman"/>
          <w:sz w:val="24"/>
          <w:szCs w:val="24"/>
          <w:lang w:val="es-ES"/>
        </w:rPr>
        <w:t>No necesitamos tener un tipo de interés, ni conocer el coste de los recursos propios, aunque sí que debemos determinar nuestra rentabilidad mínima.</w:t>
      </w:r>
    </w:p>
    <w:p w14:paraId="693003A0" w14:textId="77777777" w:rsidR="003324ED" w:rsidRPr="002B2411" w:rsidRDefault="003324ED" w:rsidP="00C37C4F">
      <w:pPr>
        <w:ind w:left="0"/>
        <w:jc w:val="both"/>
        <w:rPr>
          <w:rFonts w:ascii="Times New Roman" w:hAnsi="Times New Roman" w:cs="Times New Roman"/>
          <w:sz w:val="24"/>
          <w:szCs w:val="24"/>
          <w:lang w:val="es-ES"/>
        </w:rPr>
        <w:pPrChange w:id="1105" w:author="REBECA" w:date="2021-05-26T18:06:00Z">
          <w:pPr>
            <w:ind w:left="0"/>
          </w:pPr>
        </w:pPrChange>
      </w:pPr>
      <w:r w:rsidRPr="002B2411">
        <w:rPr>
          <w:rFonts w:ascii="Times New Roman" w:hAnsi="Times New Roman" w:cs="Times New Roman"/>
          <w:sz w:val="24"/>
          <w:szCs w:val="24"/>
          <w:lang w:val="es-ES"/>
        </w:rPr>
        <w:t>Sus desventajas:</w:t>
      </w:r>
    </w:p>
    <w:p w14:paraId="7207F108" w14:textId="77777777" w:rsidR="003324ED" w:rsidRPr="003324ED"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106" w:author="REBECA" w:date="2021-05-26T18:06:00Z">
          <w:pPr>
            <w:pStyle w:val="Prrafodelista"/>
            <w:numPr>
              <w:numId w:val="17"/>
            </w:numPr>
            <w:spacing w:line="259" w:lineRule="auto"/>
            <w:ind w:hanging="360"/>
          </w:pPr>
        </w:pPrChange>
      </w:pPr>
      <w:r w:rsidRPr="003324ED">
        <w:rPr>
          <w:rFonts w:ascii="Times New Roman" w:hAnsi="Times New Roman" w:cs="Times New Roman"/>
          <w:sz w:val="24"/>
          <w:szCs w:val="24"/>
          <w:lang w:val="es-ES"/>
        </w:rPr>
        <w:t>La fórmula matemática compleja que lleva aparejada.</w:t>
      </w:r>
    </w:p>
    <w:p w14:paraId="7468F082" w14:textId="7116D007" w:rsidR="002B2411" w:rsidRPr="00D77BF3" w:rsidRDefault="003324ED" w:rsidP="00C37C4F">
      <w:pPr>
        <w:pStyle w:val="Prrafodelista"/>
        <w:numPr>
          <w:ilvl w:val="0"/>
          <w:numId w:val="17"/>
        </w:numPr>
        <w:spacing w:line="259" w:lineRule="auto"/>
        <w:jc w:val="both"/>
        <w:rPr>
          <w:rFonts w:ascii="Times New Roman" w:hAnsi="Times New Roman" w:cs="Times New Roman"/>
          <w:sz w:val="24"/>
          <w:szCs w:val="24"/>
          <w:lang w:val="es-ES"/>
        </w:rPr>
        <w:pPrChange w:id="1107" w:author="REBECA" w:date="2021-05-26T18:06:00Z">
          <w:pPr>
            <w:pStyle w:val="Prrafodelista"/>
            <w:numPr>
              <w:numId w:val="17"/>
            </w:numPr>
            <w:spacing w:line="259" w:lineRule="auto"/>
            <w:ind w:hanging="360"/>
          </w:pPr>
        </w:pPrChange>
      </w:pPr>
      <w:r w:rsidRPr="003324ED">
        <w:rPr>
          <w:rFonts w:ascii="Times New Roman" w:hAnsi="Times New Roman" w:cs="Times New Roman"/>
          <w:sz w:val="24"/>
          <w:szCs w:val="24"/>
          <w:lang w:val="es-ES"/>
        </w:rPr>
        <w:t>La posibilidad, escasa, que un proyecto tenga diversos TIR, o que sea negativo o no tenga un TIR real.</w:t>
      </w:r>
    </w:p>
    <w:p w14:paraId="08A30AB9" w14:textId="44B0C932" w:rsidR="003324ED" w:rsidRDefault="002B2411" w:rsidP="00C37C4F">
      <w:pPr>
        <w:ind w:left="0"/>
        <w:jc w:val="both"/>
        <w:rPr>
          <w:rFonts w:ascii="Times New Roman" w:hAnsi="Times New Roman" w:cs="Times New Roman"/>
          <w:sz w:val="24"/>
          <w:szCs w:val="24"/>
          <w:lang w:val="es-ES"/>
        </w:rPr>
        <w:pPrChange w:id="1108" w:author="REBECA" w:date="2021-05-26T18:06:00Z">
          <w:pPr>
            <w:ind w:left="0"/>
          </w:pPr>
        </w:pPrChange>
      </w:pPr>
      <w:r w:rsidRPr="003324ED">
        <w:rPr>
          <w:rFonts w:ascii="Times New Roman" w:hAnsi="Times New Roman" w:cs="Times New Roman"/>
          <w:noProof/>
          <w:sz w:val="24"/>
          <w:szCs w:val="24"/>
        </w:rPr>
        <w:drawing>
          <wp:anchor distT="0" distB="0" distL="114300" distR="114300" simplePos="0" relativeHeight="251671552" behindDoc="0" locked="0" layoutInCell="1" allowOverlap="1" wp14:anchorId="4E04D896" wp14:editId="229B2DF5">
            <wp:simplePos x="0" y="0"/>
            <wp:positionH relativeFrom="column">
              <wp:posOffset>1442720</wp:posOffset>
            </wp:positionH>
            <wp:positionV relativeFrom="paragraph">
              <wp:posOffset>314960</wp:posOffset>
            </wp:positionV>
            <wp:extent cx="2273935" cy="546735"/>
            <wp:effectExtent l="0" t="0" r="0" b="571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73935" cy="546735"/>
                    </a:xfrm>
                    <a:prstGeom prst="rect">
                      <a:avLst/>
                    </a:prstGeom>
                  </pic:spPr>
                </pic:pic>
              </a:graphicData>
            </a:graphic>
            <wp14:sizeRelH relativeFrom="margin">
              <wp14:pctWidth>0</wp14:pctWidth>
            </wp14:sizeRelH>
            <wp14:sizeRelV relativeFrom="margin">
              <wp14:pctHeight>0</wp14:pctHeight>
            </wp14:sizeRelV>
          </wp:anchor>
        </w:drawing>
      </w:r>
      <w:r w:rsidR="003324ED" w:rsidRPr="003324ED">
        <w:rPr>
          <w:rFonts w:ascii="Times New Roman" w:hAnsi="Times New Roman" w:cs="Times New Roman"/>
          <w:sz w:val="24"/>
          <w:szCs w:val="24"/>
          <w:lang w:val="es-ES"/>
        </w:rPr>
        <w:t>En cualquier caso, VAN y TIR se consideran complementarios a la hora de realizar un análisis:</w:t>
      </w:r>
    </w:p>
    <w:p w14:paraId="4D234AA5" w14:textId="5DF380B8" w:rsidR="002B2411" w:rsidRDefault="002B2411" w:rsidP="00C37C4F">
      <w:pPr>
        <w:ind w:left="0"/>
        <w:jc w:val="both"/>
        <w:rPr>
          <w:rFonts w:ascii="Times New Roman" w:hAnsi="Times New Roman" w:cs="Times New Roman"/>
          <w:sz w:val="24"/>
          <w:szCs w:val="24"/>
          <w:lang w:val="es-ES"/>
        </w:rPr>
        <w:pPrChange w:id="1109" w:author="REBECA" w:date="2021-05-26T18:06:00Z">
          <w:pPr>
            <w:ind w:left="0"/>
          </w:pPr>
        </w:pPrChange>
      </w:pPr>
    </w:p>
    <w:p w14:paraId="619DF872" w14:textId="03178C46" w:rsidR="002B2411" w:rsidRDefault="002B2411" w:rsidP="00C37C4F">
      <w:pPr>
        <w:ind w:left="0"/>
        <w:jc w:val="both"/>
        <w:rPr>
          <w:rFonts w:ascii="Times New Roman" w:hAnsi="Times New Roman" w:cs="Times New Roman"/>
          <w:sz w:val="24"/>
          <w:szCs w:val="24"/>
          <w:lang w:val="es-ES"/>
        </w:rPr>
        <w:pPrChange w:id="1110" w:author="REBECA" w:date="2021-05-26T18:06:00Z">
          <w:pPr>
            <w:ind w:left="0"/>
          </w:pPr>
        </w:pPrChange>
      </w:pPr>
    </w:p>
    <w:p w14:paraId="396D0A22" w14:textId="4FBD8E14" w:rsidR="00666DEC" w:rsidRDefault="00666DEC" w:rsidP="00C37C4F">
      <w:pPr>
        <w:ind w:left="0"/>
        <w:jc w:val="both"/>
        <w:rPr>
          <w:rFonts w:ascii="Times New Roman" w:hAnsi="Times New Roman" w:cs="Times New Roman"/>
          <w:sz w:val="24"/>
          <w:szCs w:val="24"/>
          <w:lang w:val="es-ES"/>
        </w:rPr>
        <w:pPrChange w:id="1111" w:author="REBECA" w:date="2021-05-26T18:06:00Z">
          <w:pPr>
            <w:ind w:left="0"/>
          </w:pPr>
        </w:pPrChange>
      </w:pPr>
      <w:r>
        <w:rPr>
          <w:rFonts w:ascii="Times New Roman" w:hAnsi="Times New Roman" w:cs="Times New Roman"/>
          <w:sz w:val="24"/>
          <w:szCs w:val="24"/>
          <w:lang w:val="es-ES"/>
        </w:rPr>
        <w:t xml:space="preserve">Afortunadamente Excel cuenta con una fórmula que nos permite calcular el TIR de una forma muy sencilla, podemos encontrarlo dentro de las fórmulas financieras con el nombre en inglés </w:t>
      </w:r>
      <w:r w:rsidRPr="00666DEC">
        <w:rPr>
          <w:rFonts w:ascii="Times New Roman" w:hAnsi="Times New Roman" w:cs="Times New Roman"/>
          <w:i/>
          <w:iCs/>
          <w:sz w:val="24"/>
          <w:szCs w:val="24"/>
          <w:lang w:val="es-ES"/>
        </w:rPr>
        <w:t>IRR</w:t>
      </w:r>
      <w:r>
        <w:rPr>
          <w:rFonts w:ascii="Times New Roman" w:hAnsi="Times New Roman" w:cs="Times New Roman"/>
          <w:sz w:val="24"/>
          <w:szCs w:val="24"/>
          <w:lang w:val="es-ES"/>
        </w:rPr>
        <w:t xml:space="preserve"> o bien </w:t>
      </w:r>
      <w:r w:rsidRPr="00666DEC">
        <w:rPr>
          <w:rFonts w:ascii="Times New Roman" w:hAnsi="Times New Roman" w:cs="Times New Roman"/>
          <w:i/>
          <w:iCs/>
          <w:sz w:val="24"/>
          <w:szCs w:val="24"/>
          <w:lang w:val="es-ES"/>
        </w:rPr>
        <w:t>TIR</w:t>
      </w:r>
      <w:r>
        <w:rPr>
          <w:rFonts w:ascii="Times New Roman" w:hAnsi="Times New Roman" w:cs="Times New Roman"/>
          <w:sz w:val="24"/>
          <w:szCs w:val="24"/>
          <w:lang w:val="es-ES"/>
        </w:rPr>
        <w:t xml:space="preserve">. </w:t>
      </w:r>
    </w:p>
    <w:p w14:paraId="5DC193B4" w14:textId="32E3476A" w:rsidR="00666DEC" w:rsidRDefault="00666DEC" w:rsidP="00C37C4F">
      <w:pPr>
        <w:ind w:left="0"/>
        <w:jc w:val="both"/>
        <w:rPr>
          <w:rFonts w:ascii="Times New Roman" w:hAnsi="Times New Roman" w:cs="Times New Roman"/>
          <w:sz w:val="24"/>
          <w:szCs w:val="24"/>
          <w:lang w:val="es-ES"/>
        </w:rPr>
        <w:pPrChange w:id="1112" w:author="REBECA" w:date="2021-05-26T18:06:00Z">
          <w:pPr>
            <w:ind w:left="0"/>
          </w:pPr>
        </w:pPrChange>
      </w:pPr>
      <w:r>
        <w:rPr>
          <w:rFonts w:ascii="Times New Roman" w:hAnsi="Times New Roman" w:cs="Times New Roman"/>
          <w:sz w:val="24"/>
          <w:szCs w:val="24"/>
          <w:lang w:val="es-ES"/>
        </w:rPr>
        <w:t xml:space="preserve">Además, también podemos encontrar esta fórmula dentro de la librería </w:t>
      </w:r>
      <w:proofErr w:type="spellStart"/>
      <w:r>
        <w:rPr>
          <w:rFonts w:ascii="Times New Roman" w:hAnsi="Times New Roman" w:cs="Times New Roman"/>
          <w:sz w:val="24"/>
          <w:szCs w:val="24"/>
          <w:lang w:val="es-ES"/>
        </w:rPr>
        <w:t>Numpy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finance</w:t>
      </w:r>
      <w:proofErr w:type="spellEnd"/>
      <w:r>
        <w:rPr>
          <w:rFonts w:ascii="Times New Roman" w:hAnsi="Times New Roman" w:cs="Times New Roman"/>
          <w:sz w:val="24"/>
          <w:szCs w:val="24"/>
          <w:lang w:val="es-ES"/>
        </w:rPr>
        <w:t xml:space="preserve"> con el nombre en </w:t>
      </w:r>
      <w:proofErr w:type="spellStart"/>
      <w:r>
        <w:rPr>
          <w:rFonts w:ascii="Times New Roman" w:hAnsi="Times New Roman" w:cs="Times New Roman"/>
          <w:sz w:val="24"/>
          <w:szCs w:val="24"/>
          <w:lang w:val="es-ES"/>
        </w:rPr>
        <w:t>ingles</w:t>
      </w:r>
      <w:proofErr w:type="spellEnd"/>
      <w:r>
        <w:rPr>
          <w:rFonts w:ascii="Times New Roman" w:hAnsi="Times New Roman" w:cs="Times New Roman"/>
          <w:sz w:val="24"/>
          <w:szCs w:val="24"/>
          <w:lang w:val="es-ES"/>
        </w:rPr>
        <w:t xml:space="preserve"> IRR. Tanto en Excel como en Python requieren de los mismos argumentos y funcionan exactamente igual. A continuación, podemos ver un ejemplo de su uso en Python.</w:t>
      </w:r>
    </w:p>
    <w:p w14:paraId="0CE03E1D" w14:textId="796FBF74" w:rsidR="00666DEC" w:rsidRDefault="00666DEC" w:rsidP="00C37C4F">
      <w:pPr>
        <w:ind w:left="0"/>
        <w:jc w:val="both"/>
        <w:rPr>
          <w:rFonts w:ascii="Times New Roman" w:hAnsi="Times New Roman" w:cs="Times New Roman"/>
          <w:sz w:val="24"/>
          <w:szCs w:val="24"/>
          <w:lang w:val="es-ES"/>
        </w:rPr>
        <w:pPrChange w:id="1113" w:author="REBECA" w:date="2021-05-26T18:06:00Z">
          <w:pPr>
            <w:ind w:left="0"/>
            <w:jc w:val="center"/>
          </w:pPr>
        </w:pPrChange>
      </w:pPr>
      <w:r>
        <w:rPr>
          <w:noProof/>
        </w:rPr>
        <w:lastRenderedPageBreak/>
        <w:drawing>
          <wp:inline distT="0" distB="0" distL="0" distR="0" wp14:anchorId="1F61F08F" wp14:editId="0B9470D0">
            <wp:extent cx="2073292" cy="982858"/>
            <wp:effectExtent l="0" t="0" r="3175"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09779" cy="1000155"/>
                    </a:xfrm>
                    <a:prstGeom prst="rect">
                      <a:avLst/>
                    </a:prstGeom>
                  </pic:spPr>
                </pic:pic>
              </a:graphicData>
            </a:graphic>
          </wp:inline>
        </w:drawing>
      </w:r>
    </w:p>
    <w:p w14:paraId="694C3B52" w14:textId="017B0EB2" w:rsidR="00666DEC" w:rsidRDefault="00E771A8" w:rsidP="00C37C4F">
      <w:pPr>
        <w:ind w:left="0"/>
        <w:jc w:val="both"/>
        <w:rPr>
          <w:rFonts w:ascii="Times New Roman" w:hAnsi="Times New Roman" w:cs="Times New Roman"/>
          <w:sz w:val="24"/>
          <w:szCs w:val="24"/>
          <w:lang w:val="es-ES"/>
        </w:rPr>
        <w:pPrChange w:id="1114" w:author="REBECA" w:date="2021-05-26T18:06:00Z">
          <w:pPr>
            <w:ind w:left="0"/>
          </w:pPr>
        </w:pPrChange>
      </w:pPr>
      <w:r>
        <w:rPr>
          <w:noProof/>
        </w:rPr>
        <w:drawing>
          <wp:anchor distT="0" distB="0" distL="114300" distR="114300" simplePos="0" relativeHeight="251685888" behindDoc="1" locked="0" layoutInCell="1" allowOverlap="1" wp14:anchorId="1FEC7D3D" wp14:editId="054AFBDA">
            <wp:simplePos x="0" y="0"/>
            <wp:positionH relativeFrom="column">
              <wp:posOffset>2527935</wp:posOffset>
            </wp:positionH>
            <wp:positionV relativeFrom="paragraph">
              <wp:posOffset>553720</wp:posOffset>
            </wp:positionV>
            <wp:extent cx="2939415" cy="2198370"/>
            <wp:effectExtent l="0" t="0" r="0" b="0"/>
            <wp:wrapTight wrapText="bothSides">
              <wp:wrapPolygon edited="0">
                <wp:start x="0" y="0"/>
                <wp:lineTo x="0" y="21338"/>
                <wp:lineTo x="21418" y="21338"/>
                <wp:lineTo x="21418"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39415" cy="2198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1" locked="0" layoutInCell="1" allowOverlap="1" wp14:anchorId="40AE6B18" wp14:editId="1E86C58A">
            <wp:simplePos x="0" y="0"/>
            <wp:positionH relativeFrom="margin">
              <wp:align>left</wp:align>
            </wp:positionH>
            <wp:positionV relativeFrom="paragraph">
              <wp:posOffset>553023</wp:posOffset>
            </wp:positionV>
            <wp:extent cx="2425065" cy="2959100"/>
            <wp:effectExtent l="0" t="0" r="0" b="0"/>
            <wp:wrapTight wrapText="bothSides">
              <wp:wrapPolygon edited="0">
                <wp:start x="0" y="0"/>
                <wp:lineTo x="0" y="21415"/>
                <wp:lineTo x="21379" y="21415"/>
                <wp:lineTo x="21379"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429545" cy="2964370"/>
                    </a:xfrm>
                    <a:prstGeom prst="rect">
                      <a:avLst/>
                    </a:prstGeom>
                  </pic:spPr>
                </pic:pic>
              </a:graphicData>
            </a:graphic>
            <wp14:sizeRelH relativeFrom="margin">
              <wp14:pctWidth>0</wp14:pctWidth>
            </wp14:sizeRelH>
            <wp14:sizeRelV relativeFrom="margin">
              <wp14:pctHeight>0</wp14:pctHeight>
            </wp14:sizeRelV>
          </wp:anchor>
        </w:drawing>
      </w:r>
      <w:r w:rsidR="00666DEC">
        <w:rPr>
          <w:rFonts w:ascii="Times New Roman" w:hAnsi="Times New Roman" w:cs="Times New Roman"/>
          <w:sz w:val="24"/>
          <w:szCs w:val="24"/>
          <w:lang w:val="es-ES"/>
        </w:rPr>
        <w:t>Hemos desarrollado otra versión</w:t>
      </w:r>
      <w:r w:rsidR="0027698A">
        <w:rPr>
          <w:rFonts w:ascii="Times New Roman" w:hAnsi="Times New Roman" w:cs="Times New Roman"/>
          <w:sz w:val="24"/>
          <w:szCs w:val="24"/>
          <w:lang w:val="es-ES"/>
        </w:rPr>
        <w:t xml:space="preserve">, realizando una fórmula que busca el momento en el </w:t>
      </w:r>
      <w:ins w:id="1115" w:author="REBECA" w:date="2021-05-26T18:20:00Z">
        <w:r w:rsidR="009A7B1C">
          <w:rPr>
            <w:rFonts w:ascii="Times New Roman" w:hAnsi="Times New Roman" w:cs="Times New Roman"/>
            <w:sz w:val="24"/>
            <w:szCs w:val="24"/>
            <w:lang w:val="es-ES"/>
          </w:rPr>
          <w:t>qu</w:t>
        </w:r>
      </w:ins>
      <w:ins w:id="1116" w:author="REBECA" w:date="2021-05-26T18:21:00Z">
        <w:r w:rsidR="009A7B1C">
          <w:rPr>
            <w:rFonts w:ascii="Times New Roman" w:hAnsi="Times New Roman" w:cs="Times New Roman"/>
            <w:sz w:val="24"/>
            <w:szCs w:val="24"/>
            <w:lang w:val="es-ES"/>
          </w:rPr>
          <w:t xml:space="preserve">e </w:t>
        </w:r>
      </w:ins>
      <w:r w:rsidR="0027698A">
        <w:rPr>
          <w:rFonts w:ascii="Times New Roman" w:hAnsi="Times New Roman" w:cs="Times New Roman"/>
          <w:sz w:val="24"/>
          <w:szCs w:val="24"/>
          <w:lang w:val="es-ES"/>
        </w:rPr>
        <w:t>nuestro VAN es igual a cero, momento que define nuestra TIR</w:t>
      </w:r>
    </w:p>
    <w:p w14:paraId="431E482F" w14:textId="748FFB11" w:rsidR="0027698A" w:rsidDel="002E5802" w:rsidRDefault="0027698A" w:rsidP="00C37C4F">
      <w:pPr>
        <w:ind w:left="0"/>
        <w:jc w:val="both"/>
        <w:rPr>
          <w:del w:id="1117" w:author="REBECA" w:date="2021-05-26T21:05:00Z"/>
          <w:rFonts w:ascii="Times New Roman" w:hAnsi="Times New Roman" w:cs="Times New Roman"/>
          <w:sz w:val="24"/>
          <w:szCs w:val="24"/>
          <w:lang w:val="es-ES"/>
        </w:rPr>
        <w:pPrChange w:id="1118" w:author="REBECA" w:date="2021-05-26T18:06:00Z">
          <w:pPr>
            <w:ind w:left="0"/>
            <w:jc w:val="center"/>
          </w:pPr>
        </w:pPrChange>
      </w:pPr>
    </w:p>
    <w:p w14:paraId="16F7BF9C" w14:textId="5C5A823E" w:rsidR="0027698A" w:rsidRDefault="0027698A" w:rsidP="00C37C4F">
      <w:pPr>
        <w:ind w:left="0"/>
        <w:jc w:val="both"/>
        <w:rPr>
          <w:rFonts w:ascii="Times New Roman" w:hAnsi="Times New Roman" w:cs="Times New Roman"/>
          <w:sz w:val="24"/>
          <w:szCs w:val="24"/>
          <w:lang w:val="es-ES"/>
        </w:rPr>
        <w:pPrChange w:id="1119" w:author="REBECA" w:date="2021-05-26T18:06:00Z">
          <w:pPr>
            <w:ind w:left="0"/>
          </w:pPr>
        </w:pPrChange>
      </w:pPr>
      <w:r>
        <w:rPr>
          <w:rFonts w:ascii="Times New Roman" w:hAnsi="Times New Roman" w:cs="Times New Roman"/>
          <w:sz w:val="24"/>
          <w:szCs w:val="24"/>
          <w:lang w:val="es-ES"/>
        </w:rPr>
        <w:t>Este método como podemos apreciar mantiene pequeñas diferencias en el resultado. Por ello se buscó una fórmula que fuera más precisa, cuyo resultado es exactamente igual a 0.28116785…</w:t>
      </w:r>
    </w:p>
    <w:p w14:paraId="5A0ED486" w14:textId="28AC85BB" w:rsidR="00D77BF3" w:rsidDel="00E771A8" w:rsidRDefault="00D77BF3" w:rsidP="00C37C4F">
      <w:pPr>
        <w:ind w:left="0"/>
        <w:jc w:val="both"/>
        <w:rPr>
          <w:del w:id="1120" w:author="REBECA" w:date="2021-05-26T21:07:00Z"/>
          <w:rFonts w:ascii="Times New Roman" w:hAnsi="Times New Roman" w:cs="Times New Roman"/>
          <w:sz w:val="24"/>
          <w:szCs w:val="24"/>
          <w:lang w:val="es-ES"/>
        </w:rPr>
        <w:pPrChange w:id="1121" w:author="REBECA" w:date="2021-05-26T18:06:00Z">
          <w:pPr>
            <w:ind w:left="0"/>
          </w:pPr>
        </w:pPrChange>
      </w:pPr>
    </w:p>
    <w:p w14:paraId="2E0C648F" w14:textId="7D931EDC" w:rsidR="00D77BF3" w:rsidDel="00E771A8" w:rsidRDefault="00D77BF3" w:rsidP="00C37C4F">
      <w:pPr>
        <w:ind w:left="0"/>
        <w:jc w:val="both"/>
        <w:rPr>
          <w:del w:id="1122" w:author="REBECA" w:date="2021-05-26T21:07:00Z"/>
          <w:rFonts w:ascii="Times New Roman" w:hAnsi="Times New Roman" w:cs="Times New Roman"/>
          <w:sz w:val="24"/>
          <w:szCs w:val="24"/>
          <w:lang w:val="es-ES"/>
        </w:rPr>
        <w:pPrChange w:id="1123" w:author="REBECA" w:date="2021-05-26T18:06:00Z">
          <w:pPr>
            <w:ind w:left="0"/>
          </w:pPr>
        </w:pPrChange>
      </w:pPr>
    </w:p>
    <w:p w14:paraId="73B508B6" w14:textId="1013EC83" w:rsidR="00D77BF3" w:rsidDel="00E771A8" w:rsidRDefault="00D77BF3" w:rsidP="00C37C4F">
      <w:pPr>
        <w:ind w:left="0"/>
        <w:jc w:val="both"/>
        <w:rPr>
          <w:del w:id="1124" w:author="REBECA" w:date="2021-05-26T21:07:00Z"/>
          <w:rFonts w:ascii="Times New Roman" w:hAnsi="Times New Roman" w:cs="Times New Roman"/>
          <w:sz w:val="24"/>
          <w:szCs w:val="24"/>
          <w:lang w:val="es-ES"/>
        </w:rPr>
        <w:pPrChange w:id="1125" w:author="REBECA" w:date="2021-05-26T18:06:00Z">
          <w:pPr>
            <w:ind w:left="0"/>
          </w:pPr>
        </w:pPrChange>
      </w:pPr>
    </w:p>
    <w:p w14:paraId="69E22047" w14:textId="67652A8A" w:rsidR="00D77BF3" w:rsidDel="00E771A8" w:rsidRDefault="00D77BF3" w:rsidP="00C37C4F">
      <w:pPr>
        <w:ind w:left="0"/>
        <w:jc w:val="both"/>
        <w:rPr>
          <w:del w:id="1126" w:author="REBECA" w:date="2021-05-26T21:07:00Z"/>
          <w:rFonts w:ascii="Times New Roman" w:hAnsi="Times New Roman" w:cs="Times New Roman"/>
          <w:sz w:val="24"/>
          <w:szCs w:val="24"/>
          <w:lang w:val="es-ES"/>
        </w:rPr>
        <w:pPrChange w:id="1127" w:author="REBECA" w:date="2021-05-26T18:06:00Z">
          <w:pPr>
            <w:ind w:left="0"/>
          </w:pPr>
        </w:pPrChange>
      </w:pPr>
    </w:p>
    <w:p w14:paraId="3DCDC58B" w14:textId="2F1DDEE1" w:rsidR="0027698A" w:rsidDel="00E771A8" w:rsidRDefault="0027698A" w:rsidP="00C37C4F">
      <w:pPr>
        <w:ind w:left="0"/>
        <w:jc w:val="both"/>
        <w:rPr>
          <w:del w:id="1128" w:author="REBECA" w:date="2021-05-26T21:07:00Z"/>
          <w:rFonts w:ascii="Times New Roman" w:hAnsi="Times New Roman" w:cs="Times New Roman"/>
          <w:sz w:val="24"/>
          <w:szCs w:val="24"/>
          <w:lang w:val="es-ES"/>
        </w:rPr>
        <w:pPrChange w:id="1129" w:author="REBECA" w:date="2021-05-26T18:06:00Z">
          <w:pPr>
            <w:ind w:left="0"/>
            <w:jc w:val="center"/>
          </w:pPr>
        </w:pPrChange>
      </w:pPr>
    </w:p>
    <w:p w14:paraId="46DA1834" w14:textId="2DA94885" w:rsidR="0027698A" w:rsidRDefault="0027698A" w:rsidP="00C37C4F">
      <w:pPr>
        <w:ind w:left="0"/>
        <w:jc w:val="both"/>
        <w:rPr>
          <w:rFonts w:ascii="Times New Roman" w:hAnsi="Times New Roman" w:cs="Times New Roman"/>
          <w:sz w:val="24"/>
          <w:szCs w:val="24"/>
          <w:lang w:val="es-ES"/>
        </w:rPr>
        <w:pPrChange w:id="1130" w:author="REBECA" w:date="2021-05-26T18:06:00Z">
          <w:pPr>
            <w:ind w:left="0"/>
          </w:pPr>
        </w:pPrChange>
      </w:pPr>
      <w:r>
        <w:rPr>
          <w:rFonts w:ascii="Times New Roman" w:hAnsi="Times New Roman" w:cs="Times New Roman"/>
          <w:sz w:val="24"/>
          <w:szCs w:val="24"/>
          <w:lang w:val="es-ES"/>
        </w:rPr>
        <w:t>Para representar gráficamente el concepto de VAN y TIR</w:t>
      </w:r>
      <w:r w:rsidR="00CB7366">
        <w:rPr>
          <w:rFonts w:ascii="Times New Roman" w:hAnsi="Times New Roman" w:cs="Times New Roman"/>
          <w:sz w:val="24"/>
          <w:szCs w:val="24"/>
          <w:lang w:val="es-ES"/>
        </w:rPr>
        <w:t>, hemos generado una lista de tipos de interés, y hemos calculado el VAN de nuestro proyecto a distintos tipos de interés</w:t>
      </w:r>
      <w:del w:id="1131" w:author="REBECA" w:date="2021-05-26T18:21:00Z">
        <w:r w:rsidR="00CB7366" w:rsidDel="009A7B1C">
          <w:rPr>
            <w:rFonts w:ascii="Times New Roman" w:hAnsi="Times New Roman" w:cs="Times New Roman"/>
            <w:sz w:val="24"/>
            <w:szCs w:val="24"/>
            <w:lang w:val="es-ES"/>
          </w:rPr>
          <w:delText>,</w:delText>
        </w:r>
      </w:del>
      <w:ins w:id="1132" w:author="REBECA" w:date="2021-05-26T18:21:00Z">
        <w:r w:rsidR="009A7B1C">
          <w:rPr>
            <w:rFonts w:ascii="Times New Roman" w:hAnsi="Times New Roman" w:cs="Times New Roman"/>
            <w:sz w:val="24"/>
            <w:szCs w:val="24"/>
            <w:lang w:val="es-ES"/>
          </w:rPr>
          <w:t>.</w:t>
        </w:r>
      </w:ins>
      <w:r w:rsidR="00CB7366">
        <w:rPr>
          <w:rFonts w:ascii="Times New Roman" w:hAnsi="Times New Roman" w:cs="Times New Roman"/>
          <w:sz w:val="24"/>
          <w:szCs w:val="24"/>
          <w:lang w:val="es-ES"/>
        </w:rPr>
        <w:t xml:space="preserve"> </w:t>
      </w:r>
      <w:del w:id="1133" w:author="REBECA" w:date="2021-05-26T18:22:00Z">
        <w:r w:rsidR="00CB7366" w:rsidDel="009A7B1C">
          <w:rPr>
            <w:rFonts w:ascii="Times New Roman" w:hAnsi="Times New Roman" w:cs="Times New Roman"/>
            <w:sz w:val="24"/>
            <w:szCs w:val="24"/>
            <w:lang w:val="es-ES"/>
          </w:rPr>
          <w:delText xml:space="preserve">teniendo en cuenta que al ser un proyecto en función aumenta la tasa disminuye nuestra rentabilidad </w:delText>
        </w:r>
      </w:del>
      <w:ins w:id="1134" w:author="REBECA" w:date="2021-05-26T18:22:00Z">
        <w:r w:rsidR="009A7B1C">
          <w:rPr>
            <w:rFonts w:ascii="Times New Roman" w:hAnsi="Times New Roman" w:cs="Times New Roman"/>
            <w:sz w:val="24"/>
            <w:szCs w:val="24"/>
            <w:lang w:val="es-ES"/>
          </w:rPr>
          <w:t>La gráfica representa un proyecto, por lo que a medida que aumenta la tasa, disminuye nuestra rentabilidad y en consecuencia el VAN</w:t>
        </w:r>
      </w:ins>
      <w:del w:id="1135" w:author="REBECA" w:date="2021-05-26T18:22:00Z">
        <w:r w:rsidR="00CB7366" w:rsidDel="009A7B1C">
          <w:rPr>
            <w:rFonts w:ascii="Times New Roman" w:hAnsi="Times New Roman" w:cs="Times New Roman"/>
            <w:sz w:val="24"/>
            <w:szCs w:val="24"/>
            <w:lang w:val="es-ES"/>
          </w:rPr>
          <w:delText>y, por tanto, nuestro VAN</w:delText>
        </w:r>
      </w:del>
      <w:r w:rsidR="00CB7366">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CB7366">
        <w:rPr>
          <w:rFonts w:ascii="Times New Roman" w:hAnsi="Times New Roman" w:cs="Times New Roman"/>
          <w:sz w:val="24"/>
          <w:szCs w:val="24"/>
          <w:lang w:val="es-ES"/>
        </w:rPr>
        <w:t xml:space="preserve">La línea roja del gráfico representa los VAN que se han ido generando a los distintos tipos de interés. </w:t>
      </w:r>
      <w:r>
        <w:rPr>
          <w:rFonts w:ascii="Times New Roman" w:hAnsi="Times New Roman" w:cs="Times New Roman"/>
          <w:sz w:val="24"/>
          <w:szCs w:val="24"/>
          <w:lang w:val="es-ES"/>
        </w:rPr>
        <w:t xml:space="preserve">La línea azul </w:t>
      </w:r>
      <w:r w:rsidR="00CB7366">
        <w:rPr>
          <w:rFonts w:ascii="Times New Roman" w:hAnsi="Times New Roman" w:cs="Times New Roman"/>
          <w:sz w:val="24"/>
          <w:szCs w:val="24"/>
          <w:lang w:val="es-ES"/>
        </w:rPr>
        <w:t xml:space="preserve">representa el VAN de </w:t>
      </w:r>
      <w:r>
        <w:rPr>
          <w:rFonts w:ascii="Times New Roman" w:hAnsi="Times New Roman" w:cs="Times New Roman"/>
          <w:sz w:val="24"/>
          <w:szCs w:val="24"/>
          <w:lang w:val="es-ES"/>
        </w:rPr>
        <w:t>nuestro proyecto igual a cero</w:t>
      </w:r>
      <w:r w:rsidR="00CB7366">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CB7366">
        <w:rPr>
          <w:rFonts w:ascii="Times New Roman" w:hAnsi="Times New Roman" w:cs="Times New Roman"/>
          <w:sz w:val="24"/>
          <w:szCs w:val="24"/>
          <w:lang w:val="es-ES"/>
        </w:rPr>
        <w:t>En el momento que ambas líneas se cruzan vemos representado el TIR del proyecto.</w:t>
      </w:r>
      <w:r>
        <w:rPr>
          <w:rFonts w:ascii="Times New Roman" w:hAnsi="Times New Roman" w:cs="Times New Roman"/>
          <w:sz w:val="24"/>
          <w:szCs w:val="24"/>
          <w:lang w:val="es-ES"/>
        </w:rPr>
        <w:t xml:space="preserve"> </w:t>
      </w:r>
      <w:r w:rsidR="00CB7366">
        <w:rPr>
          <w:rFonts w:ascii="Times New Roman" w:hAnsi="Times New Roman" w:cs="Times New Roman"/>
          <w:sz w:val="24"/>
          <w:szCs w:val="24"/>
          <w:lang w:val="es-ES"/>
        </w:rPr>
        <w:t xml:space="preserve">A </w:t>
      </w:r>
      <w:r w:rsidR="000302BE">
        <w:rPr>
          <w:rFonts w:ascii="Times New Roman" w:hAnsi="Times New Roman" w:cs="Times New Roman"/>
          <w:sz w:val="24"/>
          <w:szCs w:val="24"/>
          <w:lang w:val="es-ES"/>
        </w:rPr>
        <w:t>un tipo</w:t>
      </w:r>
      <w:r w:rsidR="00CB7366">
        <w:rPr>
          <w:rFonts w:ascii="Times New Roman" w:hAnsi="Times New Roman" w:cs="Times New Roman"/>
          <w:sz w:val="24"/>
          <w:szCs w:val="24"/>
          <w:lang w:val="es-ES"/>
        </w:rPr>
        <w:t xml:space="preserve"> de interés del 0.05, como es el del proyecto que estamos analizando, vemos representado el VAN mediante una estrella azul. </w:t>
      </w:r>
      <w:ins w:id="1136" w:author="REBECA" w:date="2021-05-26T21:08:00Z">
        <w:r w:rsidR="00E771A8">
          <w:rPr>
            <w:rFonts w:ascii="Times New Roman" w:hAnsi="Times New Roman" w:cs="Times New Roman"/>
            <w:sz w:val="24"/>
            <w:szCs w:val="24"/>
            <w:lang w:val="es-ES"/>
          </w:rPr>
          <w:t>Podemos representarlo gráficamente:</w:t>
        </w:r>
      </w:ins>
    </w:p>
    <w:p w14:paraId="16932062" w14:textId="43E720D9" w:rsidR="00CB7366" w:rsidDel="00E771A8" w:rsidRDefault="00CB7366" w:rsidP="00C37C4F">
      <w:pPr>
        <w:ind w:left="0"/>
        <w:jc w:val="both"/>
        <w:rPr>
          <w:del w:id="1137" w:author="REBECA" w:date="2021-05-26T21:08:00Z"/>
          <w:rFonts w:ascii="Times New Roman" w:hAnsi="Times New Roman" w:cs="Times New Roman"/>
          <w:sz w:val="24"/>
          <w:szCs w:val="24"/>
          <w:lang w:val="es-ES"/>
        </w:rPr>
        <w:pPrChange w:id="1138" w:author="REBECA" w:date="2021-05-26T18:06:00Z">
          <w:pPr>
            <w:ind w:left="0"/>
          </w:pPr>
        </w:pPrChange>
      </w:pPr>
      <w:del w:id="1139" w:author="REBECA" w:date="2021-05-26T21:08:00Z">
        <w:r w:rsidDel="00E771A8">
          <w:rPr>
            <w:rFonts w:ascii="Times New Roman" w:hAnsi="Times New Roman" w:cs="Times New Roman"/>
            <w:sz w:val="24"/>
            <w:szCs w:val="24"/>
            <w:lang w:val="es-ES"/>
          </w:rPr>
          <w:delText>Representación gráfica de VAN y TIR:</w:delText>
        </w:r>
      </w:del>
    </w:p>
    <w:p w14:paraId="0A26F5E8" w14:textId="3658EA7A" w:rsidR="00CB7366" w:rsidRDefault="00CB7366" w:rsidP="00C231E0">
      <w:pPr>
        <w:ind w:left="0"/>
        <w:jc w:val="center"/>
        <w:rPr>
          <w:rFonts w:ascii="Times New Roman" w:hAnsi="Times New Roman" w:cs="Times New Roman"/>
          <w:sz w:val="24"/>
          <w:szCs w:val="24"/>
          <w:lang w:val="es-ES"/>
        </w:rPr>
      </w:pPr>
      <w:r>
        <w:rPr>
          <w:noProof/>
        </w:rPr>
        <w:drawing>
          <wp:inline distT="0" distB="0" distL="0" distR="0" wp14:anchorId="482B7620" wp14:editId="601FF393">
            <wp:extent cx="2356902" cy="1701714"/>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4225" cy="1721441"/>
                    </a:xfrm>
                    <a:prstGeom prst="rect">
                      <a:avLst/>
                    </a:prstGeom>
                  </pic:spPr>
                </pic:pic>
              </a:graphicData>
            </a:graphic>
          </wp:inline>
        </w:drawing>
      </w:r>
    </w:p>
    <w:p w14:paraId="7CC4B5EB" w14:textId="5F0D0E46" w:rsidR="005120FE" w:rsidRDefault="00CB7366" w:rsidP="00C37C4F">
      <w:pPr>
        <w:ind w:left="0"/>
        <w:jc w:val="both"/>
        <w:rPr>
          <w:rFonts w:ascii="Times New Roman" w:hAnsi="Times New Roman" w:cs="Times New Roman"/>
          <w:sz w:val="24"/>
          <w:szCs w:val="24"/>
          <w:lang w:val="es-ES"/>
        </w:rPr>
        <w:pPrChange w:id="1140" w:author="REBECA" w:date="2021-05-26T18:06:00Z">
          <w:pPr>
            <w:ind w:left="0"/>
          </w:pPr>
        </w:pPrChange>
      </w:pPr>
      <w:r>
        <w:rPr>
          <w:rFonts w:ascii="Times New Roman" w:hAnsi="Times New Roman" w:cs="Times New Roman"/>
          <w:sz w:val="24"/>
          <w:szCs w:val="24"/>
          <w:lang w:val="es-ES"/>
        </w:rPr>
        <w:lastRenderedPageBreak/>
        <w:t>En ocasiones, algunos proyectos que requieren de inversiones a lo largo de la vida del proyecto</w:t>
      </w:r>
      <w:r w:rsidR="005120FE">
        <w:rPr>
          <w:rFonts w:ascii="Times New Roman" w:hAnsi="Times New Roman" w:cs="Times New Roman"/>
          <w:sz w:val="24"/>
          <w:szCs w:val="24"/>
          <w:lang w:val="es-ES"/>
        </w:rPr>
        <w:t xml:space="preserve">, por ello podemos encontrarnos que su VAN se iguala a cero en distintos momentos </w:t>
      </w:r>
      <w:r w:rsidR="000302BE">
        <w:rPr>
          <w:rFonts w:ascii="Times New Roman" w:hAnsi="Times New Roman" w:cs="Times New Roman"/>
          <w:sz w:val="24"/>
          <w:szCs w:val="24"/>
          <w:lang w:val="es-ES"/>
        </w:rPr>
        <w:t>y,</w:t>
      </w:r>
      <w:r w:rsidR="005120FE">
        <w:rPr>
          <w:rFonts w:ascii="Times New Roman" w:hAnsi="Times New Roman" w:cs="Times New Roman"/>
          <w:sz w:val="24"/>
          <w:szCs w:val="24"/>
          <w:lang w:val="es-ES"/>
        </w:rPr>
        <w:t xml:space="preserve"> por tanto, disponen una TIR múltiple. Podemos ver el siguiente ejemplo:</w:t>
      </w:r>
    </w:p>
    <w:p w14:paraId="1D899872" w14:textId="6B9D243A" w:rsidR="005120FE" w:rsidRDefault="000302BE" w:rsidP="00C37C4F">
      <w:pPr>
        <w:ind w:left="0"/>
        <w:jc w:val="both"/>
        <w:rPr>
          <w:rFonts w:ascii="Times New Roman" w:hAnsi="Times New Roman" w:cs="Times New Roman"/>
          <w:sz w:val="24"/>
          <w:szCs w:val="24"/>
          <w:lang w:val="es-ES"/>
        </w:rPr>
        <w:pPrChange w:id="1141" w:author="REBECA" w:date="2021-05-26T18:06:00Z">
          <w:pPr>
            <w:ind w:left="0"/>
          </w:pPr>
        </w:pPrChange>
      </w:pPr>
      <w:r>
        <w:rPr>
          <w:noProof/>
        </w:rPr>
        <w:drawing>
          <wp:anchor distT="0" distB="0" distL="114300" distR="114300" simplePos="0" relativeHeight="251672576" behindDoc="0" locked="0" layoutInCell="1" allowOverlap="1" wp14:anchorId="01476B01" wp14:editId="2FACDE96">
            <wp:simplePos x="0" y="0"/>
            <wp:positionH relativeFrom="margin">
              <wp:posOffset>2636143</wp:posOffset>
            </wp:positionH>
            <wp:positionV relativeFrom="paragraph">
              <wp:posOffset>1892989</wp:posOffset>
            </wp:positionV>
            <wp:extent cx="2131970" cy="1965002"/>
            <wp:effectExtent l="0" t="0" r="190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45311" cy="1977298"/>
                    </a:xfrm>
                    <a:prstGeom prst="rect">
                      <a:avLst/>
                    </a:prstGeom>
                  </pic:spPr>
                </pic:pic>
              </a:graphicData>
            </a:graphic>
            <wp14:sizeRelH relativeFrom="margin">
              <wp14:pctWidth>0</wp14:pctWidth>
            </wp14:sizeRelH>
            <wp14:sizeRelV relativeFrom="margin">
              <wp14:pctHeight>0</wp14:pctHeight>
            </wp14:sizeRelV>
          </wp:anchor>
        </w:drawing>
      </w:r>
      <w:r w:rsidR="005120FE">
        <w:rPr>
          <w:noProof/>
        </w:rPr>
        <w:drawing>
          <wp:inline distT="0" distB="0" distL="0" distR="0" wp14:anchorId="356BAF23" wp14:editId="422079CD">
            <wp:extent cx="5400040" cy="218503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185035"/>
                    </a:xfrm>
                    <a:prstGeom prst="rect">
                      <a:avLst/>
                    </a:prstGeom>
                  </pic:spPr>
                </pic:pic>
              </a:graphicData>
            </a:graphic>
          </wp:inline>
        </w:drawing>
      </w:r>
    </w:p>
    <w:p w14:paraId="04417BFD" w14:textId="4BFC4FC1" w:rsidR="000302BE" w:rsidRDefault="005120FE" w:rsidP="00C37C4F">
      <w:pPr>
        <w:ind w:left="0"/>
        <w:jc w:val="both"/>
        <w:rPr>
          <w:rFonts w:ascii="Times New Roman" w:hAnsi="Times New Roman" w:cs="Times New Roman"/>
          <w:sz w:val="24"/>
          <w:szCs w:val="24"/>
          <w:lang w:val="es-ES"/>
        </w:rPr>
        <w:pPrChange w:id="1142" w:author="REBECA" w:date="2021-05-26T18:06:00Z">
          <w:pPr>
            <w:ind w:left="0"/>
          </w:pPr>
        </w:pPrChange>
      </w:pPr>
      <w:r>
        <w:rPr>
          <w:rFonts w:ascii="Times New Roman" w:hAnsi="Times New Roman" w:cs="Times New Roman"/>
          <w:sz w:val="24"/>
          <w:szCs w:val="24"/>
          <w:lang w:val="es-ES"/>
        </w:rPr>
        <w:t>Podemos ver su representación gráfica</w:t>
      </w:r>
      <w:r w:rsidR="000302BE">
        <w:rPr>
          <w:rFonts w:ascii="Times New Roman" w:hAnsi="Times New Roman" w:cs="Times New Roman"/>
          <w:sz w:val="24"/>
          <w:szCs w:val="24"/>
          <w:lang w:val="es-ES"/>
        </w:rPr>
        <w:t>:</w:t>
      </w:r>
    </w:p>
    <w:p w14:paraId="559436FA" w14:textId="74F3E746" w:rsidR="00CB7366" w:rsidRDefault="00CB7366" w:rsidP="00C37C4F">
      <w:pPr>
        <w:ind w:left="0"/>
        <w:jc w:val="both"/>
        <w:rPr>
          <w:rFonts w:ascii="Times New Roman" w:hAnsi="Times New Roman" w:cs="Times New Roman"/>
          <w:sz w:val="24"/>
          <w:szCs w:val="24"/>
          <w:lang w:val="es-ES"/>
        </w:rPr>
        <w:pPrChange w:id="1143" w:author="REBECA" w:date="2021-05-26T18:06:00Z">
          <w:pPr>
            <w:ind w:left="0"/>
          </w:pPr>
        </w:pPrChange>
      </w:pPr>
    </w:p>
    <w:p w14:paraId="710B6957" w14:textId="74490135" w:rsidR="00CB7366" w:rsidRDefault="00CB7366" w:rsidP="00C37C4F">
      <w:pPr>
        <w:ind w:left="0"/>
        <w:jc w:val="both"/>
        <w:rPr>
          <w:rFonts w:ascii="Times New Roman" w:hAnsi="Times New Roman" w:cs="Times New Roman"/>
          <w:sz w:val="24"/>
          <w:szCs w:val="24"/>
          <w:lang w:val="es-ES"/>
        </w:rPr>
        <w:pPrChange w:id="1144" w:author="REBECA" w:date="2021-05-26T18:06:00Z">
          <w:pPr>
            <w:ind w:left="0"/>
            <w:jc w:val="center"/>
          </w:pPr>
        </w:pPrChange>
      </w:pPr>
    </w:p>
    <w:p w14:paraId="5558470B" w14:textId="36AA4823" w:rsidR="005120FE" w:rsidRDefault="005120FE" w:rsidP="00C37C4F">
      <w:pPr>
        <w:ind w:left="0"/>
        <w:jc w:val="both"/>
        <w:rPr>
          <w:rFonts w:ascii="Times New Roman" w:hAnsi="Times New Roman" w:cs="Times New Roman"/>
          <w:sz w:val="24"/>
          <w:szCs w:val="24"/>
          <w:lang w:val="es-ES"/>
        </w:rPr>
        <w:pPrChange w:id="1145" w:author="REBECA" w:date="2021-05-26T18:06:00Z">
          <w:pPr>
            <w:ind w:left="0"/>
          </w:pPr>
        </w:pPrChange>
      </w:pPr>
    </w:p>
    <w:p w14:paraId="3D9E4A12" w14:textId="61363808" w:rsidR="005120FE" w:rsidRDefault="005120FE" w:rsidP="00C37C4F">
      <w:pPr>
        <w:ind w:left="0"/>
        <w:jc w:val="both"/>
        <w:rPr>
          <w:ins w:id="1146" w:author="REBECA" w:date="2021-05-26T21:09:00Z"/>
          <w:rFonts w:ascii="Times New Roman" w:hAnsi="Times New Roman" w:cs="Times New Roman"/>
          <w:sz w:val="24"/>
          <w:szCs w:val="24"/>
          <w:lang w:val="es-ES"/>
        </w:rPr>
      </w:pPr>
    </w:p>
    <w:p w14:paraId="78106784" w14:textId="77777777" w:rsidR="00E771A8" w:rsidRDefault="00E771A8" w:rsidP="00C37C4F">
      <w:pPr>
        <w:ind w:left="0"/>
        <w:jc w:val="both"/>
        <w:rPr>
          <w:ins w:id="1147" w:author="REBECA" w:date="2021-05-26T21:09:00Z"/>
          <w:rFonts w:ascii="Times New Roman" w:hAnsi="Times New Roman" w:cs="Times New Roman"/>
          <w:sz w:val="24"/>
          <w:szCs w:val="24"/>
          <w:lang w:val="es-ES"/>
        </w:rPr>
      </w:pPr>
    </w:p>
    <w:p w14:paraId="61B2734C" w14:textId="15E3DA31" w:rsidR="00E771A8" w:rsidRPr="002B2411" w:rsidDel="00E771A8" w:rsidRDefault="00E771A8" w:rsidP="00C37C4F">
      <w:pPr>
        <w:ind w:left="0"/>
        <w:jc w:val="both"/>
        <w:rPr>
          <w:del w:id="1148" w:author="REBECA" w:date="2021-05-26T21:09:00Z"/>
          <w:rFonts w:ascii="Times New Roman" w:hAnsi="Times New Roman" w:cs="Times New Roman"/>
          <w:sz w:val="24"/>
          <w:szCs w:val="24"/>
          <w:lang w:val="es-ES"/>
        </w:rPr>
        <w:pPrChange w:id="1149" w:author="REBECA" w:date="2021-05-26T18:06:00Z">
          <w:pPr>
            <w:ind w:left="0"/>
            <w:jc w:val="center"/>
          </w:pPr>
        </w:pPrChange>
      </w:pPr>
    </w:p>
    <w:p w14:paraId="71DF1220" w14:textId="4C5055A5" w:rsidR="003324ED" w:rsidRPr="003324ED" w:rsidRDefault="003324ED" w:rsidP="00C37C4F">
      <w:pPr>
        <w:ind w:left="0"/>
        <w:jc w:val="both"/>
        <w:rPr>
          <w:rFonts w:ascii="Times New Roman" w:hAnsi="Times New Roman" w:cs="Times New Roman"/>
          <w:sz w:val="24"/>
          <w:szCs w:val="24"/>
          <w:lang w:val="es-ES"/>
        </w:rPr>
        <w:pPrChange w:id="1150" w:author="REBECA" w:date="2021-05-26T18:06:00Z">
          <w:pPr>
            <w:ind w:left="0"/>
          </w:pPr>
        </w:pPrChange>
      </w:pPr>
      <w:r w:rsidRPr="003324ED">
        <w:rPr>
          <w:rFonts w:ascii="Times New Roman" w:hAnsi="Times New Roman" w:cs="Times New Roman"/>
          <w:noProof/>
          <w:sz w:val="24"/>
          <w:szCs w:val="24"/>
        </w:rPr>
        <w:drawing>
          <wp:anchor distT="0" distB="0" distL="114300" distR="114300" simplePos="0" relativeHeight="251670528" behindDoc="1" locked="0" layoutInCell="1" allowOverlap="1" wp14:anchorId="331425E5" wp14:editId="60D859BB">
            <wp:simplePos x="0" y="0"/>
            <wp:positionH relativeFrom="margin">
              <wp:posOffset>1654544</wp:posOffset>
            </wp:positionH>
            <wp:positionV relativeFrom="paragraph">
              <wp:posOffset>402028</wp:posOffset>
            </wp:positionV>
            <wp:extent cx="1803400" cy="1216660"/>
            <wp:effectExtent l="0" t="0" r="6350" b="254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03400" cy="1216660"/>
                    </a:xfrm>
                    <a:prstGeom prst="rect">
                      <a:avLst/>
                    </a:prstGeom>
                  </pic:spPr>
                </pic:pic>
              </a:graphicData>
            </a:graphic>
          </wp:anchor>
        </w:drawing>
      </w:r>
      <w:r w:rsidRPr="003324ED">
        <w:rPr>
          <w:rFonts w:ascii="Times New Roman" w:hAnsi="Times New Roman" w:cs="Times New Roman"/>
          <w:b/>
          <w:bCs/>
          <w:sz w:val="24"/>
          <w:szCs w:val="24"/>
          <w:u w:val="single"/>
          <w:lang w:val="es-ES"/>
        </w:rPr>
        <w:t>INDICE DE RENTABILIDAD. –</w:t>
      </w:r>
      <w:r w:rsidRPr="003324ED">
        <w:rPr>
          <w:rFonts w:ascii="Times New Roman" w:hAnsi="Times New Roman" w:cs="Times New Roman"/>
          <w:sz w:val="24"/>
          <w:szCs w:val="24"/>
          <w:lang w:val="es-ES"/>
        </w:rPr>
        <w:t xml:space="preserve"> Sistema utilizado cuando tenemos varios proyectos y tenemos que elegir uno, queriendo saber </w:t>
      </w:r>
      <w:r w:rsidR="002B2411" w:rsidRPr="003324ED">
        <w:rPr>
          <w:rFonts w:ascii="Times New Roman" w:hAnsi="Times New Roman" w:cs="Times New Roman"/>
          <w:sz w:val="24"/>
          <w:szCs w:val="24"/>
          <w:lang w:val="es-ES"/>
        </w:rPr>
        <w:t>cuál</w:t>
      </w:r>
      <w:r w:rsidRPr="003324ED">
        <w:rPr>
          <w:rFonts w:ascii="Times New Roman" w:hAnsi="Times New Roman" w:cs="Times New Roman"/>
          <w:sz w:val="24"/>
          <w:szCs w:val="24"/>
          <w:lang w:val="es-ES"/>
        </w:rPr>
        <w:t xml:space="preserve"> es el que aporta mayor valor a nuestra empresa, para lo que confeccionamos un ranking mediante la siguiente fórmula:</w:t>
      </w:r>
    </w:p>
    <w:p w14:paraId="15C75B4D" w14:textId="77777777" w:rsidR="003324ED" w:rsidRPr="003324ED" w:rsidRDefault="003324ED" w:rsidP="00C37C4F">
      <w:pPr>
        <w:jc w:val="both"/>
        <w:rPr>
          <w:rFonts w:ascii="Times New Roman" w:hAnsi="Times New Roman" w:cs="Times New Roman"/>
          <w:sz w:val="24"/>
          <w:szCs w:val="24"/>
          <w:lang w:val="es-ES"/>
        </w:rPr>
        <w:pPrChange w:id="1151" w:author="REBECA" w:date="2021-05-26T18:06:00Z">
          <w:pPr/>
        </w:pPrChange>
      </w:pPr>
    </w:p>
    <w:p w14:paraId="1C064E40" w14:textId="41604521" w:rsidR="003324ED" w:rsidRPr="003324ED" w:rsidRDefault="003324ED" w:rsidP="00C37C4F">
      <w:pPr>
        <w:ind w:left="0"/>
        <w:jc w:val="both"/>
        <w:rPr>
          <w:rFonts w:ascii="Times New Roman" w:hAnsi="Times New Roman" w:cs="Times New Roman"/>
          <w:sz w:val="24"/>
          <w:szCs w:val="24"/>
          <w:lang w:val="es-ES"/>
        </w:rPr>
        <w:pPrChange w:id="1152" w:author="REBECA" w:date="2021-05-26T18:06:00Z">
          <w:pPr>
            <w:ind w:left="0"/>
            <w:jc w:val="center"/>
          </w:pPr>
        </w:pPrChange>
      </w:pPr>
    </w:p>
    <w:p w14:paraId="38F4A659" w14:textId="77777777" w:rsidR="003324ED" w:rsidRPr="003324ED" w:rsidRDefault="003324ED" w:rsidP="00C37C4F">
      <w:pPr>
        <w:jc w:val="both"/>
        <w:rPr>
          <w:rFonts w:ascii="Times New Roman" w:hAnsi="Times New Roman" w:cs="Times New Roman"/>
          <w:sz w:val="24"/>
          <w:szCs w:val="24"/>
          <w:lang w:val="es-ES"/>
        </w:rPr>
        <w:pPrChange w:id="1153" w:author="REBECA" w:date="2021-05-26T18:06:00Z">
          <w:pPr/>
        </w:pPrChange>
      </w:pPr>
    </w:p>
    <w:p w14:paraId="1C9E678C" w14:textId="32E98D78" w:rsidR="003324ED" w:rsidRDefault="003324ED" w:rsidP="00C37C4F">
      <w:pPr>
        <w:ind w:left="0"/>
        <w:jc w:val="both"/>
        <w:rPr>
          <w:rFonts w:ascii="Times New Roman" w:hAnsi="Times New Roman" w:cs="Times New Roman"/>
          <w:sz w:val="24"/>
          <w:szCs w:val="24"/>
          <w:lang w:val="es-ES"/>
        </w:rPr>
        <w:pPrChange w:id="1154" w:author="REBECA" w:date="2021-05-26T18:06:00Z">
          <w:pPr>
            <w:ind w:left="0"/>
          </w:pPr>
        </w:pPrChange>
      </w:pPr>
      <w:r w:rsidRPr="003324ED">
        <w:rPr>
          <w:rFonts w:ascii="Times New Roman" w:hAnsi="Times New Roman" w:cs="Times New Roman"/>
          <w:sz w:val="24"/>
          <w:szCs w:val="24"/>
          <w:lang w:val="es-ES"/>
        </w:rPr>
        <w:t>Aunque puede parecer complicada, lo único que tenemos que hacer es actualizar los flujos de caja sin tener en cuenta la inversión inicial, y dividirlo entre la inversión inicial.</w:t>
      </w:r>
      <w:r w:rsidR="00CB7366">
        <w:rPr>
          <w:rFonts w:ascii="Times New Roman" w:hAnsi="Times New Roman" w:cs="Times New Roman"/>
          <w:sz w:val="24"/>
          <w:szCs w:val="24"/>
          <w:lang w:val="es-ES"/>
        </w:rPr>
        <w:t xml:space="preserve"> Es similar al </w:t>
      </w:r>
      <w:proofErr w:type="spellStart"/>
      <w:r w:rsidR="00CB7366">
        <w:rPr>
          <w:rFonts w:ascii="Times New Roman" w:hAnsi="Times New Roman" w:cs="Times New Roman"/>
          <w:sz w:val="24"/>
          <w:szCs w:val="24"/>
          <w:lang w:val="es-ES"/>
        </w:rPr>
        <w:t>payback</w:t>
      </w:r>
      <w:proofErr w:type="spellEnd"/>
      <w:r w:rsidR="00CB7366">
        <w:rPr>
          <w:rFonts w:ascii="Times New Roman" w:hAnsi="Times New Roman" w:cs="Times New Roman"/>
          <w:sz w:val="24"/>
          <w:szCs w:val="24"/>
          <w:lang w:val="es-ES"/>
        </w:rPr>
        <w:t>, pero teniendo en cuenta el tiempo y actualizando los flujos de caja al momento presente.</w:t>
      </w:r>
    </w:p>
    <w:p w14:paraId="44E4F089" w14:textId="59C82D80" w:rsidR="00CB7366" w:rsidRDefault="00CB7366" w:rsidP="00C37C4F">
      <w:pPr>
        <w:ind w:left="0"/>
        <w:jc w:val="both"/>
        <w:rPr>
          <w:rFonts w:ascii="Times New Roman" w:hAnsi="Times New Roman" w:cs="Times New Roman"/>
          <w:sz w:val="24"/>
          <w:szCs w:val="24"/>
          <w:lang w:val="es-ES"/>
        </w:rPr>
        <w:pPrChange w:id="1155" w:author="REBECA" w:date="2021-05-26T18:06:00Z">
          <w:pPr>
            <w:ind w:left="0"/>
          </w:pPr>
        </w:pPrChange>
      </w:pPr>
      <w:r>
        <w:rPr>
          <w:rFonts w:ascii="Times New Roman" w:hAnsi="Times New Roman" w:cs="Times New Roman"/>
          <w:sz w:val="24"/>
          <w:szCs w:val="24"/>
          <w:lang w:val="es-ES"/>
        </w:rPr>
        <w:t xml:space="preserve">En Excel no disponemos de ninguna fórmula que nos permita su cálculo, pero si lo hemos desarrollado en Python mediante el siguiente </w:t>
      </w:r>
      <w:commentRangeStart w:id="1156"/>
      <w:r>
        <w:rPr>
          <w:rFonts w:ascii="Times New Roman" w:hAnsi="Times New Roman" w:cs="Times New Roman"/>
          <w:sz w:val="24"/>
          <w:szCs w:val="24"/>
          <w:lang w:val="es-ES"/>
        </w:rPr>
        <w:t>código</w:t>
      </w:r>
      <w:commentRangeEnd w:id="1156"/>
      <w:r>
        <w:rPr>
          <w:rStyle w:val="Refdecomentario"/>
        </w:rPr>
        <w:commentReference w:id="1156"/>
      </w:r>
      <w:r>
        <w:rPr>
          <w:rFonts w:ascii="Times New Roman" w:hAnsi="Times New Roman" w:cs="Times New Roman"/>
          <w:sz w:val="24"/>
          <w:szCs w:val="24"/>
          <w:lang w:val="es-ES"/>
        </w:rPr>
        <w:t>:</w:t>
      </w:r>
    </w:p>
    <w:p w14:paraId="71C906F5" w14:textId="147E5770" w:rsidR="00C217F9" w:rsidRDefault="00CB7366" w:rsidP="00C231E0">
      <w:pPr>
        <w:ind w:left="0"/>
        <w:jc w:val="center"/>
        <w:rPr>
          <w:rFonts w:ascii="Times New Roman" w:hAnsi="Times New Roman" w:cs="Times New Roman"/>
          <w:sz w:val="24"/>
          <w:szCs w:val="24"/>
          <w:lang w:val="es-ES"/>
        </w:rPr>
      </w:pPr>
      <w:r>
        <w:rPr>
          <w:noProof/>
        </w:rPr>
        <w:lastRenderedPageBreak/>
        <w:drawing>
          <wp:inline distT="0" distB="0" distL="0" distR="0" wp14:anchorId="3FBAE8DE" wp14:editId="6C2F1E5C">
            <wp:extent cx="2251276" cy="191312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9713" cy="1920291"/>
                    </a:xfrm>
                    <a:prstGeom prst="rect">
                      <a:avLst/>
                    </a:prstGeom>
                  </pic:spPr>
                </pic:pic>
              </a:graphicData>
            </a:graphic>
          </wp:inline>
        </w:drawing>
      </w:r>
    </w:p>
    <w:p w14:paraId="4DED2E51" w14:textId="07FD17A0" w:rsidR="00C217F9" w:rsidRDefault="00C217F9" w:rsidP="00C37C4F">
      <w:pPr>
        <w:ind w:left="0"/>
        <w:jc w:val="both"/>
        <w:rPr>
          <w:rFonts w:ascii="Times New Roman" w:hAnsi="Times New Roman" w:cs="Times New Roman"/>
          <w:sz w:val="24"/>
          <w:szCs w:val="24"/>
          <w:lang w:val="es-ES"/>
        </w:rPr>
        <w:pPrChange w:id="1157" w:author="REBECA" w:date="2021-05-26T18:06:00Z">
          <w:pPr>
            <w:ind w:left="0"/>
          </w:pPr>
        </w:pPrChange>
      </w:pPr>
      <w:r>
        <w:rPr>
          <w:rFonts w:ascii="Times New Roman" w:hAnsi="Times New Roman" w:cs="Times New Roman"/>
          <w:sz w:val="24"/>
          <w:szCs w:val="24"/>
          <w:lang w:val="es-ES"/>
        </w:rPr>
        <w:t xml:space="preserve">Finalmente, al igual que creamos una clase para los depósitos, hemos desarrollado una clase para proyectos que nos permitan analizar diferentes opciones de una forma rápida y </w:t>
      </w:r>
      <w:commentRangeStart w:id="1158"/>
      <w:r>
        <w:rPr>
          <w:rFonts w:ascii="Times New Roman" w:hAnsi="Times New Roman" w:cs="Times New Roman"/>
          <w:sz w:val="24"/>
          <w:szCs w:val="24"/>
          <w:lang w:val="es-ES"/>
        </w:rPr>
        <w:t>sencilla</w:t>
      </w:r>
      <w:commentRangeEnd w:id="1158"/>
      <w:r>
        <w:rPr>
          <w:rStyle w:val="Refdecomentario"/>
        </w:rPr>
        <w:commentReference w:id="1158"/>
      </w:r>
      <w:r>
        <w:rPr>
          <w:rFonts w:ascii="Times New Roman" w:hAnsi="Times New Roman" w:cs="Times New Roman"/>
          <w:sz w:val="24"/>
          <w:szCs w:val="24"/>
          <w:lang w:val="es-ES"/>
        </w:rPr>
        <w:t xml:space="preserve">. </w:t>
      </w:r>
    </w:p>
    <w:p w14:paraId="137FFE6A" w14:textId="1E246193" w:rsidR="00767371" w:rsidRDefault="00767371" w:rsidP="00C37C4F">
      <w:pPr>
        <w:pStyle w:val="Ttulo3"/>
        <w:jc w:val="both"/>
        <w:rPr>
          <w:lang w:val="es-ES"/>
        </w:rPr>
        <w:pPrChange w:id="1159" w:author="REBECA" w:date="2021-05-26T18:06:00Z">
          <w:pPr>
            <w:pStyle w:val="Ttulo3"/>
          </w:pPr>
        </w:pPrChange>
      </w:pPr>
      <w:bookmarkStart w:id="1160" w:name="_Toc72965724"/>
      <w:r>
        <w:rPr>
          <w:lang w:val="es-ES"/>
        </w:rPr>
        <w:t xml:space="preserve">LETRAS DE CAMBIO, </w:t>
      </w:r>
      <w:r w:rsidR="001A433B">
        <w:rPr>
          <w:lang w:val="es-ES"/>
        </w:rPr>
        <w:t xml:space="preserve">LETRAS DEL TESORO, </w:t>
      </w:r>
      <w:r>
        <w:rPr>
          <w:lang w:val="es-ES"/>
        </w:rPr>
        <w:t>BONOS Y OBLIGACIONES</w:t>
      </w:r>
      <w:bookmarkEnd w:id="1160"/>
    </w:p>
    <w:p w14:paraId="0B226A15" w14:textId="3752B480" w:rsidR="00767371" w:rsidRPr="00767371" w:rsidRDefault="00767371" w:rsidP="00C37C4F">
      <w:pPr>
        <w:ind w:left="0"/>
        <w:jc w:val="both"/>
        <w:rPr>
          <w:rFonts w:ascii="Times New Roman" w:hAnsi="Times New Roman" w:cs="Times New Roman"/>
          <w:sz w:val="24"/>
          <w:szCs w:val="24"/>
          <w:lang w:val="es-ES"/>
        </w:rPr>
        <w:pPrChange w:id="1161" w:author="REBECA" w:date="2021-05-26T18:06:00Z">
          <w:pPr>
            <w:ind w:left="0"/>
          </w:pPr>
        </w:pPrChange>
      </w:pPr>
      <w:r w:rsidRPr="00767371">
        <w:rPr>
          <w:rFonts w:ascii="Times New Roman" w:hAnsi="Times New Roman" w:cs="Times New Roman"/>
          <w:sz w:val="24"/>
          <w:szCs w:val="24"/>
          <w:lang w:val="es-ES"/>
        </w:rPr>
        <w:t xml:space="preserve">Una </w:t>
      </w:r>
      <w:r w:rsidRPr="001A433B">
        <w:rPr>
          <w:rFonts w:ascii="Times New Roman" w:hAnsi="Times New Roman" w:cs="Times New Roman"/>
          <w:b/>
          <w:bCs/>
          <w:sz w:val="24"/>
          <w:szCs w:val="24"/>
          <w:lang w:val="es-ES"/>
        </w:rPr>
        <w:t>letra de cambio</w:t>
      </w:r>
      <w:r w:rsidRPr="00767371">
        <w:rPr>
          <w:rFonts w:ascii="Times New Roman" w:hAnsi="Times New Roman" w:cs="Times New Roman"/>
          <w:sz w:val="24"/>
          <w:szCs w:val="24"/>
          <w:lang w:val="es-ES"/>
        </w:rPr>
        <w:t xml:space="preserve"> es un documento mercantil mediante el cual una persona o empresa queda obligada a pagarle una cantidad de dinero a otra en un plazo preestablecido. En otras palabras, es un título-valor que garantiza una deuda entre dos partes.</w:t>
      </w:r>
      <w:r>
        <w:rPr>
          <w:rFonts w:ascii="Times New Roman" w:hAnsi="Times New Roman" w:cs="Times New Roman"/>
          <w:sz w:val="24"/>
          <w:szCs w:val="24"/>
          <w:lang w:val="es-ES"/>
        </w:rPr>
        <w:t xml:space="preserve"> </w:t>
      </w:r>
      <w:r w:rsidRPr="00767371">
        <w:rPr>
          <w:rFonts w:ascii="Times New Roman" w:hAnsi="Times New Roman" w:cs="Times New Roman"/>
          <w:sz w:val="24"/>
          <w:szCs w:val="24"/>
          <w:lang w:val="es-ES"/>
        </w:rPr>
        <w:t>En toda letra de cambio intervienen como mínimo las siguientes partes:</w:t>
      </w:r>
    </w:p>
    <w:p w14:paraId="3AF8E249" w14:textId="348AC09E" w:rsidR="00767371" w:rsidRPr="00767371" w:rsidRDefault="00767371" w:rsidP="00C37C4F">
      <w:pPr>
        <w:pStyle w:val="Prrafodelista"/>
        <w:numPr>
          <w:ilvl w:val="0"/>
          <w:numId w:val="20"/>
        </w:numPr>
        <w:ind w:left="0"/>
        <w:jc w:val="both"/>
        <w:rPr>
          <w:rFonts w:ascii="Times New Roman" w:hAnsi="Times New Roman" w:cs="Times New Roman"/>
          <w:sz w:val="24"/>
          <w:szCs w:val="24"/>
          <w:lang w:val="es-ES"/>
        </w:rPr>
        <w:pPrChange w:id="1162" w:author="REBECA" w:date="2021-05-26T18:06:00Z">
          <w:pPr>
            <w:pStyle w:val="Prrafodelista"/>
            <w:numPr>
              <w:numId w:val="20"/>
            </w:numPr>
            <w:ind w:left="0" w:hanging="360"/>
          </w:pPr>
        </w:pPrChange>
      </w:pPr>
      <w:r w:rsidRPr="00767371">
        <w:rPr>
          <w:rFonts w:ascii="Times New Roman" w:hAnsi="Times New Roman" w:cs="Times New Roman"/>
          <w:i/>
          <w:iCs/>
          <w:sz w:val="24"/>
          <w:szCs w:val="24"/>
          <w:lang w:val="es-ES"/>
        </w:rPr>
        <w:t>El librador o girador.</w:t>
      </w:r>
      <w:r w:rsidRPr="00767371">
        <w:rPr>
          <w:rFonts w:ascii="Times New Roman" w:hAnsi="Times New Roman" w:cs="Times New Roman"/>
          <w:sz w:val="24"/>
          <w:szCs w:val="24"/>
          <w:lang w:val="es-ES"/>
        </w:rPr>
        <w:t xml:space="preserve"> Es la persona (física o jurídica) que emite la letra de cambio, es decir, quién elabora el documento y da la orden de pago.</w:t>
      </w:r>
    </w:p>
    <w:p w14:paraId="21EAD288" w14:textId="728B1E2A" w:rsidR="00767371" w:rsidRPr="00767371" w:rsidRDefault="00767371" w:rsidP="00C37C4F">
      <w:pPr>
        <w:pStyle w:val="Prrafodelista"/>
        <w:numPr>
          <w:ilvl w:val="0"/>
          <w:numId w:val="20"/>
        </w:numPr>
        <w:ind w:left="0"/>
        <w:jc w:val="both"/>
        <w:rPr>
          <w:rFonts w:ascii="Times New Roman" w:hAnsi="Times New Roman" w:cs="Times New Roman"/>
          <w:sz w:val="24"/>
          <w:szCs w:val="24"/>
          <w:lang w:val="es-ES"/>
        </w:rPr>
        <w:pPrChange w:id="1163" w:author="REBECA" w:date="2021-05-26T18:06:00Z">
          <w:pPr>
            <w:pStyle w:val="Prrafodelista"/>
            <w:numPr>
              <w:numId w:val="20"/>
            </w:numPr>
            <w:ind w:left="0" w:hanging="360"/>
          </w:pPr>
        </w:pPrChange>
      </w:pPr>
      <w:r w:rsidRPr="00767371">
        <w:rPr>
          <w:rFonts w:ascii="Times New Roman" w:hAnsi="Times New Roman" w:cs="Times New Roman"/>
          <w:i/>
          <w:iCs/>
          <w:sz w:val="24"/>
          <w:szCs w:val="24"/>
          <w:lang w:val="es-ES"/>
        </w:rPr>
        <w:t xml:space="preserve">El librado o girado. </w:t>
      </w:r>
      <w:r w:rsidRPr="00767371">
        <w:rPr>
          <w:rFonts w:ascii="Times New Roman" w:hAnsi="Times New Roman" w:cs="Times New Roman"/>
          <w:sz w:val="24"/>
          <w:szCs w:val="24"/>
          <w:lang w:val="es-ES"/>
        </w:rPr>
        <w:t>Es quién acepta la orden de pago y, por tanto, tiene la obligación de</w:t>
      </w:r>
      <w:r>
        <w:rPr>
          <w:rFonts w:ascii="Times New Roman" w:hAnsi="Times New Roman" w:cs="Times New Roman"/>
          <w:sz w:val="24"/>
          <w:szCs w:val="24"/>
          <w:lang w:val="es-ES"/>
        </w:rPr>
        <w:t xml:space="preserve"> </w:t>
      </w:r>
      <w:r w:rsidRPr="00767371">
        <w:rPr>
          <w:rFonts w:ascii="Times New Roman" w:hAnsi="Times New Roman" w:cs="Times New Roman"/>
          <w:sz w:val="24"/>
          <w:szCs w:val="24"/>
          <w:lang w:val="es-ES"/>
        </w:rPr>
        <w:t>pagar la deuda a su beneficiario. El librado es el deudor oficial de esta operación.</w:t>
      </w:r>
    </w:p>
    <w:p w14:paraId="489B6F11" w14:textId="64122CA8" w:rsidR="00767371" w:rsidRPr="00767371" w:rsidDel="00E771A8" w:rsidRDefault="00767371" w:rsidP="00C37C4F">
      <w:pPr>
        <w:pStyle w:val="Prrafodelista"/>
        <w:numPr>
          <w:ilvl w:val="0"/>
          <w:numId w:val="20"/>
        </w:numPr>
        <w:ind w:left="0"/>
        <w:jc w:val="both"/>
        <w:rPr>
          <w:del w:id="1164" w:author="REBECA" w:date="2021-05-26T21:09:00Z"/>
          <w:rFonts w:ascii="Times New Roman" w:hAnsi="Times New Roman" w:cs="Times New Roman"/>
          <w:i/>
          <w:iCs/>
          <w:sz w:val="24"/>
          <w:szCs w:val="24"/>
          <w:lang w:val="es-ES"/>
        </w:rPr>
        <w:pPrChange w:id="1165" w:author="REBECA" w:date="2021-05-26T18:06:00Z">
          <w:pPr>
            <w:pStyle w:val="Prrafodelista"/>
            <w:numPr>
              <w:numId w:val="20"/>
            </w:numPr>
            <w:ind w:left="0" w:hanging="360"/>
          </w:pPr>
        </w:pPrChange>
      </w:pPr>
      <w:r w:rsidRPr="00767371">
        <w:rPr>
          <w:rFonts w:ascii="Times New Roman" w:hAnsi="Times New Roman" w:cs="Times New Roman"/>
          <w:i/>
          <w:iCs/>
          <w:sz w:val="24"/>
          <w:szCs w:val="24"/>
          <w:lang w:val="es-ES"/>
        </w:rPr>
        <w:t xml:space="preserve">El beneficiario o tomador. </w:t>
      </w:r>
      <w:r w:rsidRPr="00767371">
        <w:rPr>
          <w:rFonts w:ascii="Times New Roman" w:hAnsi="Times New Roman" w:cs="Times New Roman"/>
          <w:sz w:val="24"/>
          <w:szCs w:val="24"/>
          <w:lang w:val="es-ES"/>
        </w:rPr>
        <w:t>Es a quién finalmente se le paga, es decir, la persona que recibe el dinero correspondiente a la deuda. Puede coincidir con el librador, aunque no tiene por qué. Dependerá de si la letra ha sido endosada o no.</w:t>
      </w:r>
    </w:p>
    <w:p w14:paraId="0E00B9D8" w14:textId="77777777" w:rsidR="00767371" w:rsidRPr="00E771A8" w:rsidRDefault="00767371" w:rsidP="00C37C4F">
      <w:pPr>
        <w:pStyle w:val="Prrafodelista"/>
        <w:numPr>
          <w:ilvl w:val="0"/>
          <w:numId w:val="20"/>
        </w:numPr>
        <w:ind w:left="0"/>
        <w:jc w:val="both"/>
        <w:rPr>
          <w:rFonts w:ascii="Times New Roman" w:hAnsi="Times New Roman" w:cs="Times New Roman"/>
          <w:sz w:val="24"/>
          <w:szCs w:val="24"/>
          <w:lang w:val="es-ES"/>
          <w:rPrChange w:id="1166" w:author="REBECA" w:date="2021-05-26T21:09:00Z">
            <w:rPr>
              <w:lang w:val="es-ES"/>
            </w:rPr>
          </w:rPrChange>
        </w:rPr>
        <w:pPrChange w:id="1167" w:author="REBECA" w:date="2021-05-26T18:06:00Z">
          <w:pPr>
            <w:ind w:left="0"/>
          </w:pPr>
        </w:pPrChange>
      </w:pPr>
    </w:p>
    <w:p w14:paraId="24328399" w14:textId="4128D7D2" w:rsidR="00767371" w:rsidRPr="00767371" w:rsidRDefault="00767371" w:rsidP="00C37C4F">
      <w:pPr>
        <w:ind w:left="0"/>
        <w:jc w:val="both"/>
        <w:rPr>
          <w:rFonts w:ascii="Times New Roman" w:hAnsi="Times New Roman" w:cs="Times New Roman"/>
          <w:sz w:val="24"/>
          <w:szCs w:val="24"/>
          <w:lang w:val="es-ES"/>
        </w:rPr>
        <w:pPrChange w:id="1168" w:author="REBECA" w:date="2021-05-26T18:06:00Z">
          <w:pPr>
            <w:ind w:left="0"/>
          </w:pPr>
        </w:pPrChange>
      </w:pPr>
      <w:r w:rsidRPr="00767371">
        <w:rPr>
          <w:rFonts w:ascii="Times New Roman" w:hAnsi="Times New Roman" w:cs="Times New Roman"/>
          <w:sz w:val="24"/>
          <w:szCs w:val="24"/>
          <w:lang w:val="es-ES"/>
        </w:rPr>
        <w:t>Si estamos en posesión de letras de cambio, podemos llevarlas al banco para su descuento, y aquí es donde entra la parte de matemática financiera para calcular los intereses que nos cobrará el banco, y el montante final que nos será abonado.</w:t>
      </w:r>
    </w:p>
    <w:p w14:paraId="4D2EABF6" w14:textId="5BC22839" w:rsidR="00767371" w:rsidRPr="00767371" w:rsidRDefault="00767371" w:rsidP="00C37C4F">
      <w:pPr>
        <w:ind w:left="0"/>
        <w:jc w:val="both"/>
        <w:rPr>
          <w:rFonts w:ascii="Times New Roman" w:hAnsi="Times New Roman" w:cs="Times New Roman"/>
          <w:sz w:val="24"/>
          <w:szCs w:val="24"/>
          <w:lang w:val="es-ES"/>
        </w:rPr>
        <w:pPrChange w:id="1169" w:author="REBECA" w:date="2021-05-26T18:06:00Z">
          <w:pPr>
            <w:ind w:left="0"/>
          </w:pPr>
        </w:pPrChange>
      </w:pPr>
      <w:r w:rsidRPr="00767371">
        <w:rPr>
          <w:rFonts w:ascii="Times New Roman" w:hAnsi="Times New Roman" w:cs="Times New Roman"/>
          <w:sz w:val="24"/>
          <w:szCs w:val="24"/>
          <w:lang w:val="es-ES"/>
        </w:rPr>
        <w:t>La fórmula que nos permite calcular el montante final, así como los intereses es:</w:t>
      </w:r>
      <w:r>
        <w:rPr>
          <w:rFonts w:ascii="Times New Roman" w:hAnsi="Times New Roman" w:cs="Times New Roman"/>
          <w:sz w:val="24"/>
          <w:szCs w:val="24"/>
          <w:lang w:val="es-ES"/>
        </w:rPr>
        <w:t xml:space="preserve"> </w:t>
      </w:r>
    </w:p>
    <w:p w14:paraId="7F4F6AE8" w14:textId="085C04BE" w:rsidR="00767371" w:rsidRDefault="00767371" w:rsidP="00C37C4F">
      <w:pPr>
        <w:ind w:left="0"/>
        <w:jc w:val="both"/>
        <w:rPr>
          <w:rFonts w:ascii="Times New Roman" w:hAnsi="Times New Roman" w:cs="Times New Roman"/>
          <w:sz w:val="24"/>
          <w:szCs w:val="24"/>
          <w:lang w:val="es-ES"/>
        </w:rPr>
        <w:pPrChange w:id="1170" w:author="REBECA" w:date="2021-05-26T18:06:00Z">
          <w:pPr>
            <w:ind w:left="0"/>
          </w:pPr>
        </w:pPrChange>
      </w:pPr>
      <m:oMathPara>
        <m:oMath>
          <m:r>
            <w:rPr>
              <w:rFonts w:ascii="Cambria Math" w:hAnsi="Cambria Math" w:cs="Times New Roman"/>
              <w:sz w:val="24"/>
              <w:szCs w:val="24"/>
              <w:lang w:val="es-ES"/>
            </w:rPr>
            <m:t xml:space="preserve">D= </m:t>
          </m:r>
          <m:f>
            <m:fPr>
              <m:ctrlPr>
                <w:rPr>
                  <w:rFonts w:ascii="Cambria Math" w:hAnsi="Cambria Math" w:cs="Times New Roman"/>
                  <w:i/>
                  <w:sz w:val="24"/>
                  <w:szCs w:val="24"/>
                  <w:lang w:val="es-ES"/>
                </w:rPr>
              </m:ctrlPr>
            </m:fPr>
            <m:num>
              <m:sSub>
                <m:sSubPr>
                  <m:ctrlPr>
                    <w:rPr>
                      <w:rFonts w:ascii="Cambria Math" w:hAnsi="Cambria Math" w:cs="Times New Roman"/>
                      <w:i/>
                      <w:sz w:val="24"/>
                      <w:szCs w:val="24"/>
                      <w:lang w:val="es-ES"/>
                    </w:rPr>
                  </m:ctrlPr>
                </m:sSubPr>
                <m:e>
                  <m:r>
                    <w:rPr>
                      <w:rFonts w:ascii="Cambria Math" w:hAnsi="Cambria Math" w:cs="Times New Roman"/>
                      <w:sz w:val="24"/>
                      <w:szCs w:val="24"/>
                      <w:lang w:val="es-ES"/>
                    </w:rPr>
                    <m:t>C</m:t>
                  </m:r>
                </m:e>
                <m:sub>
                  <m:r>
                    <w:rPr>
                      <w:rFonts w:ascii="Cambria Math" w:hAnsi="Cambria Math" w:cs="Times New Roman"/>
                      <w:sz w:val="24"/>
                      <w:szCs w:val="24"/>
                      <w:lang w:val="es-ES"/>
                    </w:rPr>
                    <m:t>n</m:t>
                  </m:r>
                </m:sub>
              </m:sSub>
              <m:r>
                <w:rPr>
                  <w:rFonts w:ascii="Cambria Math" w:hAnsi="Cambria Math" w:cs="Times New Roman"/>
                  <w:sz w:val="24"/>
                  <w:szCs w:val="24"/>
                  <w:lang w:val="es-ES"/>
                </w:rPr>
                <m:t>*d*n</m:t>
              </m:r>
            </m:num>
            <m:den>
              <m:r>
                <w:rPr>
                  <w:rFonts w:ascii="Cambria Math" w:hAnsi="Cambria Math" w:cs="Times New Roman"/>
                  <w:sz w:val="24"/>
                  <w:szCs w:val="24"/>
                  <w:lang w:val="es-ES"/>
                </w:rPr>
                <m:t>B</m:t>
              </m:r>
            </m:den>
          </m:f>
        </m:oMath>
      </m:oMathPara>
    </w:p>
    <w:p w14:paraId="0A596A4B" w14:textId="7C7F65ED" w:rsidR="00767371" w:rsidRPr="00767371" w:rsidRDefault="00767371" w:rsidP="00C37C4F">
      <w:pPr>
        <w:ind w:left="0"/>
        <w:jc w:val="both"/>
        <w:rPr>
          <w:rFonts w:ascii="Times New Roman" w:hAnsi="Times New Roman" w:cs="Times New Roman"/>
          <w:sz w:val="24"/>
          <w:szCs w:val="24"/>
          <w:lang w:val="es-ES"/>
        </w:rPr>
        <w:pPrChange w:id="1171" w:author="REBECA" w:date="2021-05-26T18:06:00Z">
          <w:pPr>
            <w:ind w:left="0"/>
          </w:pPr>
        </w:pPrChange>
      </w:pPr>
      <w:r w:rsidRPr="00767371">
        <w:rPr>
          <w:rFonts w:ascii="Times New Roman" w:hAnsi="Times New Roman" w:cs="Times New Roman"/>
          <w:sz w:val="24"/>
          <w:szCs w:val="24"/>
          <w:lang w:val="es-ES"/>
        </w:rPr>
        <w:t>Donde:</w:t>
      </w:r>
    </w:p>
    <w:p w14:paraId="6B828830" w14:textId="77777777" w:rsidR="00767371" w:rsidRDefault="00767371" w:rsidP="00C37C4F">
      <w:pPr>
        <w:spacing w:after="0"/>
        <w:ind w:left="0"/>
        <w:jc w:val="both"/>
        <w:rPr>
          <w:rFonts w:ascii="Times New Roman" w:hAnsi="Times New Roman" w:cs="Times New Roman"/>
          <w:sz w:val="24"/>
          <w:szCs w:val="24"/>
          <w:lang w:val="es-ES"/>
        </w:rPr>
        <w:pPrChange w:id="1172" w:author="REBECA" w:date="2021-05-26T18:06:00Z">
          <w:pPr>
            <w:spacing w:after="0"/>
            <w:ind w:left="0"/>
          </w:pPr>
        </w:pPrChange>
      </w:pPr>
      <w:r w:rsidRPr="00A33C78">
        <w:rPr>
          <w:rFonts w:ascii="Times New Roman" w:hAnsi="Times New Roman" w:cs="Times New Roman"/>
          <w:i/>
          <w:iCs/>
          <w:sz w:val="24"/>
          <w:szCs w:val="24"/>
          <w:lang w:val="es-ES"/>
        </w:rPr>
        <w:t>Cn</w:t>
      </w:r>
      <w:r w:rsidRPr="00767371">
        <w:rPr>
          <w:rFonts w:ascii="Times New Roman" w:hAnsi="Times New Roman" w:cs="Times New Roman"/>
          <w:sz w:val="24"/>
          <w:szCs w:val="24"/>
          <w:lang w:val="es-ES"/>
        </w:rPr>
        <w:t xml:space="preserve"> = nominal del título</w:t>
      </w:r>
      <w:r>
        <w:rPr>
          <w:rFonts w:ascii="Times New Roman" w:hAnsi="Times New Roman" w:cs="Times New Roman"/>
          <w:sz w:val="24"/>
          <w:szCs w:val="24"/>
          <w:lang w:val="es-ES"/>
        </w:rPr>
        <w:t xml:space="preserve"> </w:t>
      </w:r>
    </w:p>
    <w:p w14:paraId="0B128D54" w14:textId="5401DAEB" w:rsidR="00767371" w:rsidRPr="00767371" w:rsidRDefault="00767371" w:rsidP="00C37C4F">
      <w:pPr>
        <w:spacing w:after="0"/>
        <w:ind w:left="0"/>
        <w:jc w:val="both"/>
        <w:rPr>
          <w:rFonts w:ascii="Times New Roman" w:hAnsi="Times New Roman" w:cs="Times New Roman"/>
          <w:sz w:val="24"/>
          <w:szCs w:val="24"/>
          <w:lang w:val="es-ES"/>
        </w:rPr>
        <w:pPrChange w:id="1173" w:author="REBECA" w:date="2021-05-26T18:06:00Z">
          <w:pPr>
            <w:spacing w:after="0"/>
            <w:ind w:left="0"/>
          </w:pPr>
        </w:pPrChange>
      </w:pPr>
      <w:r w:rsidRPr="00A33C78">
        <w:rPr>
          <w:rFonts w:ascii="Times New Roman" w:hAnsi="Times New Roman" w:cs="Times New Roman"/>
          <w:i/>
          <w:iCs/>
          <w:sz w:val="24"/>
          <w:szCs w:val="24"/>
          <w:lang w:val="es-ES"/>
        </w:rPr>
        <w:t>n</w:t>
      </w:r>
      <w:r w:rsidRPr="00767371">
        <w:rPr>
          <w:rFonts w:ascii="Times New Roman" w:hAnsi="Times New Roman" w:cs="Times New Roman"/>
          <w:sz w:val="24"/>
          <w:szCs w:val="24"/>
          <w:lang w:val="es-ES"/>
        </w:rPr>
        <w:t>= número de días que van desde la fecha de liquidación a la fecha de vencimiento</w:t>
      </w:r>
    </w:p>
    <w:p w14:paraId="4A32C3D5" w14:textId="428574D6" w:rsidR="00767371" w:rsidRPr="00767371" w:rsidRDefault="00767371" w:rsidP="00C37C4F">
      <w:pPr>
        <w:spacing w:after="0"/>
        <w:ind w:left="0"/>
        <w:jc w:val="both"/>
        <w:rPr>
          <w:rFonts w:ascii="Times New Roman" w:hAnsi="Times New Roman" w:cs="Times New Roman"/>
          <w:sz w:val="24"/>
          <w:szCs w:val="24"/>
          <w:lang w:val="es-ES"/>
        </w:rPr>
        <w:pPrChange w:id="1174" w:author="REBECA" w:date="2021-05-26T18:06:00Z">
          <w:pPr>
            <w:spacing w:after="0"/>
            <w:ind w:left="0"/>
          </w:pPr>
        </w:pPrChange>
      </w:pPr>
      <w:r w:rsidRPr="00A33C78">
        <w:rPr>
          <w:rFonts w:ascii="Times New Roman" w:hAnsi="Times New Roman" w:cs="Times New Roman"/>
          <w:i/>
          <w:iCs/>
          <w:sz w:val="24"/>
          <w:szCs w:val="24"/>
          <w:lang w:val="es-ES"/>
        </w:rPr>
        <w:t>d</w:t>
      </w:r>
      <w:r w:rsidRPr="00767371">
        <w:rPr>
          <w:rFonts w:ascii="Times New Roman" w:hAnsi="Times New Roman" w:cs="Times New Roman"/>
          <w:sz w:val="24"/>
          <w:szCs w:val="24"/>
          <w:lang w:val="es-ES"/>
        </w:rPr>
        <w:t>= tipo o tasa de descuento</w:t>
      </w:r>
    </w:p>
    <w:p w14:paraId="6B166676" w14:textId="39C18394" w:rsidR="00767371" w:rsidRDefault="00767371" w:rsidP="00C37C4F">
      <w:pPr>
        <w:spacing w:after="0"/>
        <w:ind w:left="0"/>
        <w:jc w:val="both"/>
        <w:rPr>
          <w:rFonts w:ascii="Times New Roman" w:hAnsi="Times New Roman" w:cs="Times New Roman"/>
          <w:sz w:val="24"/>
          <w:szCs w:val="24"/>
          <w:lang w:val="es-ES"/>
        </w:rPr>
        <w:pPrChange w:id="1175" w:author="REBECA" w:date="2021-05-26T18:06:00Z">
          <w:pPr>
            <w:spacing w:after="0"/>
            <w:ind w:left="0"/>
          </w:pPr>
        </w:pPrChange>
      </w:pPr>
      <w:r w:rsidRPr="00A33C78">
        <w:rPr>
          <w:rFonts w:ascii="Times New Roman" w:hAnsi="Times New Roman" w:cs="Times New Roman"/>
          <w:i/>
          <w:iCs/>
          <w:sz w:val="24"/>
          <w:szCs w:val="24"/>
          <w:lang w:val="es-ES"/>
        </w:rPr>
        <w:t>B</w:t>
      </w:r>
      <w:r w:rsidRPr="00767371">
        <w:rPr>
          <w:rFonts w:ascii="Times New Roman" w:hAnsi="Times New Roman" w:cs="Times New Roman"/>
          <w:sz w:val="24"/>
          <w:szCs w:val="24"/>
          <w:lang w:val="es-ES"/>
        </w:rPr>
        <w:t>= base anual aplicada (360 o 365)</w:t>
      </w:r>
    </w:p>
    <w:p w14:paraId="6C961E20" w14:textId="48D01886" w:rsidR="00767371" w:rsidRDefault="00767371" w:rsidP="00C37C4F">
      <w:pPr>
        <w:spacing w:after="0"/>
        <w:ind w:left="0"/>
        <w:jc w:val="both"/>
        <w:rPr>
          <w:ins w:id="1176" w:author="REBECA" w:date="2021-05-26T21:10:00Z"/>
          <w:rFonts w:ascii="Times New Roman" w:hAnsi="Times New Roman" w:cs="Times New Roman"/>
          <w:sz w:val="24"/>
          <w:szCs w:val="24"/>
          <w:lang w:val="es-ES"/>
        </w:rPr>
      </w:pPr>
    </w:p>
    <w:p w14:paraId="7249B491" w14:textId="10A105C8" w:rsidR="00E771A8" w:rsidRDefault="00E771A8" w:rsidP="00C37C4F">
      <w:pPr>
        <w:spacing w:after="0"/>
        <w:ind w:left="0"/>
        <w:jc w:val="both"/>
        <w:rPr>
          <w:ins w:id="1177" w:author="REBECA" w:date="2021-05-26T21:10:00Z"/>
          <w:rFonts w:ascii="Times New Roman" w:hAnsi="Times New Roman" w:cs="Times New Roman"/>
          <w:sz w:val="24"/>
          <w:szCs w:val="24"/>
          <w:lang w:val="es-ES"/>
        </w:rPr>
      </w:pPr>
    </w:p>
    <w:p w14:paraId="0C677ABD" w14:textId="77777777" w:rsidR="00E771A8" w:rsidRDefault="00E771A8" w:rsidP="00C37C4F">
      <w:pPr>
        <w:spacing w:after="0"/>
        <w:ind w:left="0"/>
        <w:jc w:val="both"/>
        <w:rPr>
          <w:rFonts w:ascii="Times New Roman" w:hAnsi="Times New Roman" w:cs="Times New Roman"/>
          <w:sz w:val="24"/>
          <w:szCs w:val="24"/>
          <w:lang w:val="es-ES"/>
        </w:rPr>
        <w:pPrChange w:id="1178" w:author="REBECA" w:date="2021-05-26T18:06:00Z">
          <w:pPr>
            <w:spacing w:after="0"/>
            <w:ind w:left="0"/>
          </w:pPr>
        </w:pPrChange>
      </w:pPr>
    </w:p>
    <w:p w14:paraId="0A815DF2" w14:textId="3663DB3F" w:rsidR="00767371" w:rsidRDefault="00767371" w:rsidP="00C37C4F">
      <w:pPr>
        <w:spacing w:after="0"/>
        <w:ind w:left="0"/>
        <w:jc w:val="both"/>
        <w:rPr>
          <w:rFonts w:ascii="Times New Roman" w:hAnsi="Times New Roman" w:cs="Times New Roman"/>
          <w:sz w:val="24"/>
          <w:szCs w:val="24"/>
          <w:lang w:val="es-ES"/>
        </w:rPr>
        <w:pPrChange w:id="1179" w:author="REBECA" w:date="2021-05-26T18:06:00Z">
          <w:pPr>
            <w:spacing w:after="0"/>
            <w:ind w:left="0"/>
          </w:pPr>
        </w:pPrChange>
      </w:pPr>
      <w:r>
        <w:rPr>
          <w:rFonts w:ascii="Times New Roman" w:hAnsi="Times New Roman" w:cs="Times New Roman"/>
          <w:sz w:val="24"/>
          <w:szCs w:val="24"/>
          <w:lang w:val="es-ES"/>
        </w:rPr>
        <w:lastRenderedPageBreak/>
        <w:t xml:space="preserve">Podemos ver </w:t>
      </w:r>
      <w:r w:rsidR="00F735D3">
        <w:rPr>
          <w:rFonts w:ascii="Times New Roman" w:hAnsi="Times New Roman" w:cs="Times New Roman"/>
          <w:sz w:val="24"/>
          <w:szCs w:val="24"/>
          <w:lang w:val="es-ES"/>
        </w:rPr>
        <w:t>un ejemplo práctico aplicando Python:</w:t>
      </w:r>
    </w:p>
    <w:p w14:paraId="2E8194D2" w14:textId="0AF3601D" w:rsidR="00F735D3" w:rsidRDefault="00F735D3" w:rsidP="00C37C4F">
      <w:pPr>
        <w:spacing w:after="0"/>
        <w:ind w:left="0"/>
        <w:jc w:val="both"/>
        <w:rPr>
          <w:rFonts w:ascii="Times New Roman" w:hAnsi="Times New Roman" w:cs="Times New Roman"/>
          <w:sz w:val="24"/>
          <w:szCs w:val="24"/>
          <w:lang w:val="es-ES"/>
        </w:rPr>
        <w:pPrChange w:id="1180" w:author="REBECA" w:date="2021-05-26T18:06:00Z">
          <w:pPr>
            <w:spacing w:after="0"/>
            <w:ind w:left="0"/>
          </w:pPr>
        </w:pPrChange>
      </w:pPr>
      <w:r>
        <w:rPr>
          <w:noProof/>
        </w:rPr>
        <w:drawing>
          <wp:anchor distT="0" distB="0" distL="114300" distR="114300" simplePos="0" relativeHeight="251674624" behindDoc="0" locked="0" layoutInCell="1" allowOverlap="1" wp14:anchorId="06E25834" wp14:editId="319D92DD">
            <wp:simplePos x="0" y="0"/>
            <wp:positionH relativeFrom="margin">
              <wp:posOffset>-334428</wp:posOffset>
            </wp:positionH>
            <wp:positionV relativeFrom="paragraph">
              <wp:posOffset>61201</wp:posOffset>
            </wp:positionV>
            <wp:extent cx="6196878" cy="2095017"/>
            <wp:effectExtent l="0" t="0" r="0" b="63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96878" cy="2095017"/>
                    </a:xfrm>
                    <a:prstGeom prst="rect">
                      <a:avLst/>
                    </a:prstGeom>
                  </pic:spPr>
                </pic:pic>
              </a:graphicData>
            </a:graphic>
          </wp:anchor>
        </w:drawing>
      </w:r>
    </w:p>
    <w:p w14:paraId="31298658" w14:textId="4E6EDE0B" w:rsidR="00F735D3" w:rsidRPr="00767371" w:rsidRDefault="00F735D3" w:rsidP="00C37C4F">
      <w:pPr>
        <w:spacing w:after="0"/>
        <w:ind w:left="0"/>
        <w:jc w:val="both"/>
        <w:rPr>
          <w:rFonts w:ascii="Times New Roman" w:hAnsi="Times New Roman" w:cs="Times New Roman"/>
          <w:sz w:val="24"/>
          <w:szCs w:val="24"/>
          <w:lang w:val="es-ES"/>
        </w:rPr>
        <w:pPrChange w:id="1181" w:author="REBECA" w:date="2021-05-26T18:06:00Z">
          <w:pPr>
            <w:spacing w:after="0"/>
            <w:ind w:left="0"/>
          </w:pPr>
        </w:pPrChange>
      </w:pPr>
    </w:p>
    <w:p w14:paraId="2BF2C5DA" w14:textId="280B9FBE" w:rsidR="00CB7366" w:rsidRDefault="00CB7366" w:rsidP="00C37C4F">
      <w:pPr>
        <w:ind w:left="0"/>
        <w:jc w:val="both"/>
        <w:rPr>
          <w:rFonts w:ascii="Times New Roman" w:hAnsi="Times New Roman" w:cs="Times New Roman"/>
          <w:sz w:val="24"/>
          <w:szCs w:val="24"/>
          <w:lang w:val="es-ES"/>
        </w:rPr>
        <w:pPrChange w:id="1182" w:author="REBECA" w:date="2021-05-26T18:06:00Z">
          <w:pPr>
            <w:ind w:left="0"/>
          </w:pPr>
        </w:pPrChange>
      </w:pPr>
    </w:p>
    <w:p w14:paraId="095BE491" w14:textId="1DD97300" w:rsidR="00CB7366" w:rsidRDefault="00CB7366" w:rsidP="00C37C4F">
      <w:pPr>
        <w:ind w:left="0"/>
        <w:jc w:val="both"/>
        <w:rPr>
          <w:rFonts w:ascii="Times New Roman" w:hAnsi="Times New Roman" w:cs="Times New Roman"/>
          <w:sz w:val="24"/>
          <w:szCs w:val="24"/>
          <w:lang w:val="es-ES"/>
        </w:rPr>
        <w:pPrChange w:id="1183" w:author="REBECA" w:date="2021-05-26T18:06:00Z">
          <w:pPr>
            <w:ind w:left="0"/>
          </w:pPr>
        </w:pPrChange>
      </w:pPr>
    </w:p>
    <w:p w14:paraId="369ECB5C" w14:textId="097A5F48" w:rsidR="002B2411" w:rsidRPr="003324ED" w:rsidRDefault="002B2411" w:rsidP="00C37C4F">
      <w:pPr>
        <w:ind w:left="0"/>
        <w:jc w:val="both"/>
        <w:rPr>
          <w:rFonts w:ascii="Times New Roman" w:hAnsi="Times New Roman" w:cs="Times New Roman"/>
          <w:sz w:val="24"/>
          <w:szCs w:val="24"/>
          <w:lang w:val="es-ES"/>
        </w:rPr>
        <w:pPrChange w:id="1184" w:author="REBECA" w:date="2021-05-26T18:06:00Z">
          <w:pPr>
            <w:ind w:left="0"/>
          </w:pPr>
        </w:pPrChange>
      </w:pPr>
    </w:p>
    <w:p w14:paraId="4F667039" w14:textId="5D20230F" w:rsidR="003324ED" w:rsidRPr="003324ED" w:rsidRDefault="003324ED" w:rsidP="00C37C4F">
      <w:pPr>
        <w:ind w:left="0"/>
        <w:jc w:val="both"/>
        <w:rPr>
          <w:lang w:val="es-ES"/>
        </w:rPr>
        <w:pPrChange w:id="1185" w:author="REBECA" w:date="2021-05-26T18:06:00Z">
          <w:pPr>
            <w:ind w:left="0"/>
          </w:pPr>
        </w:pPrChange>
      </w:pPr>
    </w:p>
    <w:p w14:paraId="7749D49D" w14:textId="2DDA553F" w:rsidR="003324ED" w:rsidRDefault="003324ED" w:rsidP="00C37C4F">
      <w:pPr>
        <w:ind w:left="0"/>
        <w:jc w:val="both"/>
        <w:rPr>
          <w:lang w:val="es-ES"/>
        </w:rPr>
        <w:pPrChange w:id="1186" w:author="REBECA" w:date="2021-05-26T18:06:00Z">
          <w:pPr>
            <w:ind w:left="0"/>
          </w:pPr>
        </w:pPrChange>
      </w:pPr>
    </w:p>
    <w:p w14:paraId="1D082725" w14:textId="30B5A3AC" w:rsidR="00F735D3" w:rsidRDefault="00F735D3" w:rsidP="00C37C4F">
      <w:pPr>
        <w:ind w:left="0"/>
        <w:jc w:val="both"/>
        <w:rPr>
          <w:lang w:val="es-ES"/>
        </w:rPr>
        <w:pPrChange w:id="1187" w:author="REBECA" w:date="2021-05-26T18:06:00Z">
          <w:pPr>
            <w:ind w:left="0"/>
          </w:pPr>
        </w:pPrChange>
      </w:pPr>
    </w:p>
    <w:p w14:paraId="073C7A84" w14:textId="275E27B5" w:rsidR="00F735D3" w:rsidRDefault="00F735D3" w:rsidP="00C37C4F">
      <w:pPr>
        <w:ind w:left="0"/>
        <w:jc w:val="both"/>
        <w:rPr>
          <w:rFonts w:ascii="Times New Roman" w:hAnsi="Times New Roman" w:cs="Times New Roman"/>
          <w:sz w:val="24"/>
          <w:szCs w:val="24"/>
          <w:lang w:val="es-ES"/>
        </w:rPr>
        <w:pPrChange w:id="1188" w:author="REBECA" w:date="2021-05-26T18:06:00Z">
          <w:pPr>
            <w:ind w:left="0"/>
          </w:pPr>
        </w:pPrChange>
      </w:pPr>
      <w:r>
        <w:rPr>
          <w:rFonts w:ascii="Times New Roman" w:hAnsi="Times New Roman" w:cs="Times New Roman"/>
          <w:sz w:val="24"/>
          <w:szCs w:val="24"/>
          <w:lang w:val="es-ES"/>
        </w:rPr>
        <w:t xml:space="preserve">Dentro del módulo financiero de Excel, existe la fórmula </w:t>
      </w:r>
      <w:r w:rsidRPr="00F735D3">
        <w:rPr>
          <w:rFonts w:ascii="Times New Roman" w:hAnsi="Times New Roman" w:cs="Times New Roman"/>
          <w:i/>
          <w:iCs/>
          <w:sz w:val="24"/>
          <w:szCs w:val="24"/>
          <w:lang w:val="es-ES"/>
        </w:rPr>
        <w:t xml:space="preserve">INT.ACUM.V </w:t>
      </w:r>
      <w:r>
        <w:rPr>
          <w:rFonts w:ascii="Times New Roman" w:hAnsi="Times New Roman" w:cs="Times New Roman"/>
          <w:sz w:val="24"/>
          <w:szCs w:val="24"/>
          <w:lang w:val="es-ES"/>
        </w:rPr>
        <w:t xml:space="preserve">que nos permite realizar el cálculo de forma sencilla. Aunque </w:t>
      </w:r>
      <w:proofErr w:type="spellStart"/>
      <w:r>
        <w:rPr>
          <w:rFonts w:ascii="Times New Roman" w:hAnsi="Times New Roman" w:cs="Times New Roman"/>
          <w:sz w:val="24"/>
          <w:szCs w:val="24"/>
          <w:lang w:val="es-ES"/>
        </w:rPr>
        <w:t>Numpy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financial</w:t>
      </w:r>
      <w:proofErr w:type="spellEnd"/>
      <w:r>
        <w:rPr>
          <w:rFonts w:ascii="Times New Roman" w:hAnsi="Times New Roman" w:cs="Times New Roman"/>
          <w:sz w:val="24"/>
          <w:szCs w:val="24"/>
          <w:lang w:val="es-ES"/>
        </w:rPr>
        <w:t xml:space="preserve"> tiene numerosas fórmulas financieras al igual que Excel, no es el caso de esta, por lo que hemos creado una función que funcione de manera similar, utilizable en otro tipo de productos como los pagarés.</w:t>
      </w:r>
    </w:p>
    <w:p w14:paraId="10C39007" w14:textId="36A613BD" w:rsidR="00F735D3" w:rsidRDefault="00F735D3" w:rsidP="00C37C4F">
      <w:pPr>
        <w:ind w:left="0"/>
        <w:jc w:val="both"/>
        <w:rPr>
          <w:rFonts w:ascii="Times New Roman" w:hAnsi="Times New Roman" w:cs="Times New Roman"/>
          <w:sz w:val="24"/>
          <w:szCs w:val="24"/>
          <w:lang w:val="es-ES"/>
        </w:rPr>
        <w:pPrChange w:id="1189" w:author="REBECA" w:date="2021-05-26T18:06:00Z">
          <w:pPr>
            <w:ind w:left="0"/>
          </w:pPr>
        </w:pPrChange>
      </w:pPr>
      <w:r>
        <w:rPr>
          <w:noProof/>
        </w:rPr>
        <w:drawing>
          <wp:anchor distT="0" distB="0" distL="114300" distR="114300" simplePos="0" relativeHeight="251675648" behindDoc="0" locked="0" layoutInCell="1" allowOverlap="1" wp14:anchorId="1B2EEF69" wp14:editId="2519B0A1">
            <wp:simplePos x="0" y="0"/>
            <wp:positionH relativeFrom="margin">
              <wp:posOffset>227804</wp:posOffset>
            </wp:positionH>
            <wp:positionV relativeFrom="paragraph">
              <wp:posOffset>3006</wp:posOffset>
            </wp:positionV>
            <wp:extent cx="4907666" cy="2889544"/>
            <wp:effectExtent l="0" t="0" r="7620" b="635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13018" cy="2892695"/>
                    </a:xfrm>
                    <a:prstGeom prst="rect">
                      <a:avLst/>
                    </a:prstGeom>
                  </pic:spPr>
                </pic:pic>
              </a:graphicData>
            </a:graphic>
            <wp14:sizeRelH relativeFrom="margin">
              <wp14:pctWidth>0</wp14:pctWidth>
            </wp14:sizeRelH>
            <wp14:sizeRelV relativeFrom="margin">
              <wp14:pctHeight>0</wp14:pctHeight>
            </wp14:sizeRelV>
          </wp:anchor>
        </w:drawing>
      </w:r>
    </w:p>
    <w:p w14:paraId="780317F9" w14:textId="39BCE817" w:rsidR="00F735D3" w:rsidRDefault="00F735D3" w:rsidP="00C37C4F">
      <w:pPr>
        <w:ind w:left="0"/>
        <w:jc w:val="both"/>
        <w:rPr>
          <w:rFonts w:ascii="Times New Roman" w:hAnsi="Times New Roman" w:cs="Times New Roman"/>
          <w:sz w:val="24"/>
          <w:szCs w:val="24"/>
          <w:lang w:val="es-ES"/>
        </w:rPr>
        <w:pPrChange w:id="1190" w:author="REBECA" w:date="2021-05-26T18:06:00Z">
          <w:pPr>
            <w:ind w:left="0"/>
          </w:pPr>
        </w:pPrChange>
      </w:pPr>
    </w:p>
    <w:p w14:paraId="1CDE04F0" w14:textId="456B23C2" w:rsidR="00F735D3" w:rsidRDefault="00F735D3" w:rsidP="00C37C4F">
      <w:pPr>
        <w:ind w:left="0"/>
        <w:jc w:val="both"/>
        <w:rPr>
          <w:rFonts w:ascii="Times New Roman" w:hAnsi="Times New Roman" w:cs="Times New Roman"/>
          <w:sz w:val="24"/>
          <w:szCs w:val="24"/>
          <w:lang w:val="es-ES"/>
        </w:rPr>
        <w:pPrChange w:id="1191" w:author="REBECA" w:date="2021-05-26T18:06:00Z">
          <w:pPr>
            <w:ind w:left="0"/>
          </w:pPr>
        </w:pPrChange>
      </w:pPr>
    </w:p>
    <w:p w14:paraId="47602E62" w14:textId="77777777" w:rsidR="00F735D3" w:rsidRDefault="00F735D3" w:rsidP="00C37C4F">
      <w:pPr>
        <w:ind w:left="0"/>
        <w:jc w:val="both"/>
        <w:rPr>
          <w:rFonts w:ascii="Times New Roman" w:hAnsi="Times New Roman" w:cs="Times New Roman"/>
          <w:sz w:val="24"/>
          <w:szCs w:val="24"/>
          <w:lang w:val="es-ES"/>
        </w:rPr>
        <w:pPrChange w:id="1192" w:author="REBECA" w:date="2021-05-26T18:06:00Z">
          <w:pPr>
            <w:ind w:left="0"/>
          </w:pPr>
        </w:pPrChange>
      </w:pPr>
    </w:p>
    <w:p w14:paraId="68398BDE" w14:textId="4123A4CC" w:rsidR="00F735D3" w:rsidRDefault="00F735D3" w:rsidP="00C37C4F">
      <w:pPr>
        <w:ind w:left="0"/>
        <w:jc w:val="both"/>
        <w:rPr>
          <w:rFonts w:ascii="Times New Roman" w:hAnsi="Times New Roman" w:cs="Times New Roman"/>
          <w:sz w:val="24"/>
          <w:szCs w:val="24"/>
          <w:lang w:val="es-ES"/>
        </w:rPr>
        <w:pPrChange w:id="1193" w:author="REBECA" w:date="2021-05-26T18:06:00Z">
          <w:pPr>
            <w:ind w:left="0"/>
          </w:pPr>
        </w:pPrChange>
      </w:pPr>
    </w:p>
    <w:p w14:paraId="5D7A0408" w14:textId="07761D66" w:rsidR="00F735D3" w:rsidRDefault="00F735D3" w:rsidP="00C37C4F">
      <w:pPr>
        <w:ind w:left="0"/>
        <w:jc w:val="both"/>
        <w:rPr>
          <w:rFonts w:ascii="Times New Roman" w:hAnsi="Times New Roman" w:cs="Times New Roman"/>
          <w:sz w:val="24"/>
          <w:szCs w:val="24"/>
          <w:lang w:val="es-ES"/>
        </w:rPr>
        <w:pPrChange w:id="1194" w:author="REBECA" w:date="2021-05-26T18:06:00Z">
          <w:pPr>
            <w:ind w:left="0"/>
          </w:pPr>
        </w:pPrChange>
      </w:pPr>
    </w:p>
    <w:p w14:paraId="36FC3A7D" w14:textId="2D7D283A" w:rsidR="00F735D3" w:rsidRDefault="00F735D3" w:rsidP="00C37C4F">
      <w:pPr>
        <w:ind w:left="0"/>
        <w:jc w:val="both"/>
        <w:rPr>
          <w:rFonts w:ascii="Times New Roman" w:hAnsi="Times New Roman" w:cs="Times New Roman"/>
          <w:sz w:val="24"/>
          <w:szCs w:val="24"/>
          <w:lang w:val="es-ES"/>
        </w:rPr>
        <w:pPrChange w:id="1195" w:author="REBECA" w:date="2021-05-26T18:06:00Z">
          <w:pPr>
            <w:ind w:left="0"/>
          </w:pPr>
        </w:pPrChange>
      </w:pPr>
    </w:p>
    <w:p w14:paraId="357D002E" w14:textId="177CA6A7" w:rsidR="00175732" w:rsidRDefault="00175732" w:rsidP="00C37C4F">
      <w:pPr>
        <w:ind w:left="0"/>
        <w:jc w:val="both"/>
        <w:rPr>
          <w:rFonts w:ascii="Times New Roman" w:hAnsi="Times New Roman" w:cs="Times New Roman"/>
          <w:sz w:val="24"/>
          <w:szCs w:val="24"/>
          <w:lang w:val="es-ES"/>
        </w:rPr>
        <w:pPrChange w:id="1196" w:author="REBECA" w:date="2021-05-26T18:06:00Z">
          <w:pPr>
            <w:ind w:left="0"/>
          </w:pPr>
        </w:pPrChange>
      </w:pPr>
    </w:p>
    <w:p w14:paraId="24120227" w14:textId="61E94F75" w:rsidR="00175732" w:rsidRDefault="00175732" w:rsidP="00C37C4F">
      <w:pPr>
        <w:ind w:left="0"/>
        <w:jc w:val="both"/>
        <w:rPr>
          <w:rFonts w:ascii="Times New Roman" w:hAnsi="Times New Roman" w:cs="Times New Roman"/>
          <w:sz w:val="24"/>
          <w:szCs w:val="24"/>
          <w:lang w:val="es-ES"/>
        </w:rPr>
        <w:pPrChange w:id="1197" w:author="REBECA" w:date="2021-05-26T18:06:00Z">
          <w:pPr>
            <w:ind w:left="0"/>
          </w:pPr>
        </w:pPrChange>
      </w:pPr>
    </w:p>
    <w:p w14:paraId="4E9A2BAC" w14:textId="77777777" w:rsidR="00175732" w:rsidRDefault="00175732" w:rsidP="00C37C4F">
      <w:pPr>
        <w:ind w:left="0"/>
        <w:jc w:val="both"/>
        <w:rPr>
          <w:rFonts w:ascii="Times New Roman" w:hAnsi="Times New Roman" w:cs="Times New Roman"/>
          <w:sz w:val="24"/>
          <w:szCs w:val="24"/>
          <w:lang w:val="es-ES"/>
        </w:rPr>
        <w:pPrChange w:id="1198" w:author="REBECA" w:date="2021-05-26T18:06:00Z">
          <w:pPr>
            <w:ind w:left="0"/>
          </w:pPr>
        </w:pPrChange>
      </w:pPr>
    </w:p>
    <w:p w14:paraId="0078EC74" w14:textId="33DBC2F1" w:rsidR="00F735D3" w:rsidRDefault="00F735D3" w:rsidP="00C37C4F">
      <w:pPr>
        <w:ind w:left="0"/>
        <w:jc w:val="both"/>
        <w:rPr>
          <w:rFonts w:ascii="Times New Roman" w:hAnsi="Times New Roman" w:cs="Times New Roman"/>
          <w:sz w:val="24"/>
          <w:szCs w:val="24"/>
          <w:lang w:val="es-ES"/>
        </w:rPr>
        <w:pPrChange w:id="1199" w:author="REBECA" w:date="2021-05-26T18:06:00Z">
          <w:pPr>
            <w:ind w:left="0"/>
          </w:pPr>
        </w:pPrChange>
      </w:pPr>
      <w:r>
        <w:rPr>
          <w:rFonts w:ascii="Times New Roman" w:hAnsi="Times New Roman" w:cs="Times New Roman"/>
          <w:sz w:val="24"/>
          <w:szCs w:val="24"/>
          <w:lang w:val="es-ES"/>
        </w:rPr>
        <w:t xml:space="preserve">Para conocer el importe en efectivo que se va a recibir al llevar a descuento una letra o pagaré en Excel disponemos de </w:t>
      </w:r>
      <w:proofErr w:type="spellStart"/>
      <w:r w:rsidRPr="00F735D3">
        <w:rPr>
          <w:rFonts w:ascii="Times New Roman" w:hAnsi="Times New Roman" w:cs="Times New Roman"/>
          <w:i/>
          <w:iCs/>
          <w:sz w:val="24"/>
          <w:szCs w:val="24"/>
          <w:lang w:val="es-ES"/>
        </w:rPr>
        <w:t>Precio_descuento</w:t>
      </w:r>
      <w:proofErr w:type="spellEnd"/>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basada en la fórmula matemática:</w:t>
      </w:r>
    </w:p>
    <w:p w14:paraId="53093985" w14:textId="31C856A4" w:rsidR="00A33C78" w:rsidRDefault="0049245F" w:rsidP="00C37C4F">
      <w:pPr>
        <w:ind w:left="0"/>
        <w:jc w:val="both"/>
        <w:rPr>
          <w:rFonts w:ascii="Times New Roman" w:hAnsi="Times New Roman" w:cs="Times New Roman"/>
          <w:sz w:val="24"/>
          <w:szCs w:val="24"/>
          <w:lang w:val="es-ES"/>
        </w:rPr>
        <w:pPrChange w:id="1200" w:author="REBECA" w:date="2021-05-26T18:06:00Z">
          <w:pPr>
            <w:ind w:left="0"/>
          </w:pPr>
        </w:pPrChange>
      </w:pPr>
      <m:oMath>
        <m:r>
          <w:rPr>
            <w:rFonts w:ascii="Cambria Math" w:hAnsi="Cambria Math" w:cs="Times New Roman"/>
            <w:sz w:val="24"/>
            <w:szCs w:val="24"/>
            <w:lang w:val="es-ES"/>
          </w:rPr>
          <m:t xml:space="preserve">P=VR. (1- </m:t>
        </m:r>
        <m:f>
          <m:fPr>
            <m:ctrlPr>
              <w:rPr>
                <w:rFonts w:ascii="Cambria Math" w:hAnsi="Cambria Math" w:cs="Times New Roman"/>
                <w:i/>
                <w:sz w:val="24"/>
                <w:szCs w:val="24"/>
                <w:lang w:val="es-ES"/>
              </w:rPr>
            </m:ctrlPr>
          </m:fPr>
          <m:num>
            <m:r>
              <w:rPr>
                <w:rFonts w:ascii="Cambria Math" w:hAnsi="Cambria Math" w:cs="Times New Roman"/>
                <w:sz w:val="24"/>
                <w:szCs w:val="24"/>
                <w:lang w:val="es-ES"/>
              </w:rPr>
              <m:t>d.r</m:t>
            </m:r>
          </m:num>
          <m:den>
            <m:r>
              <w:rPr>
                <w:rFonts w:ascii="Cambria Math" w:hAnsi="Cambria Math" w:cs="Times New Roman"/>
                <w:sz w:val="24"/>
                <w:szCs w:val="24"/>
                <w:lang w:val="es-ES"/>
              </w:rPr>
              <m:t>B</m:t>
            </m:r>
          </m:den>
        </m:f>
        <m:r>
          <w:rPr>
            <w:rFonts w:ascii="Cambria Math" w:hAnsi="Cambria Math" w:cs="Times New Roman"/>
            <w:sz w:val="24"/>
            <w:szCs w:val="24"/>
            <w:lang w:val="es-ES"/>
          </w:rPr>
          <m:t>)</m:t>
        </m:r>
      </m:oMath>
      <w:r w:rsidR="00A33C78">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A33C78">
        <w:rPr>
          <w:rFonts w:ascii="Times New Roman" w:hAnsi="Times New Roman" w:cs="Times New Roman"/>
          <w:sz w:val="24"/>
          <w:szCs w:val="24"/>
          <w:lang w:val="es-ES"/>
        </w:rPr>
        <w:t>donde:</w:t>
      </w:r>
    </w:p>
    <w:p w14:paraId="3B791482" w14:textId="57683013" w:rsidR="00A33C78" w:rsidRPr="00A33C78" w:rsidRDefault="00A33C78" w:rsidP="00C37C4F">
      <w:pPr>
        <w:spacing w:after="0"/>
        <w:ind w:left="0"/>
        <w:jc w:val="both"/>
        <w:rPr>
          <w:rFonts w:ascii="Times New Roman" w:hAnsi="Times New Roman" w:cs="Times New Roman"/>
          <w:sz w:val="24"/>
          <w:szCs w:val="24"/>
          <w:lang w:val="es-ES"/>
        </w:rPr>
        <w:pPrChange w:id="1201" w:author="REBECA" w:date="2021-05-26T18:06:00Z">
          <w:pPr>
            <w:spacing w:after="0"/>
            <w:ind w:left="0"/>
          </w:pPr>
        </w:pPrChange>
      </w:pPr>
      <w:r w:rsidRPr="00A33C78">
        <w:rPr>
          <w:rFonts w:ascii="Times New Roman" w:hAnsi="Times New Roman" w:cs="Times New Roman"/>
          <w:i/>
          <w:iCs/>
          <w:sz w:val="24"/>
          <w:szCs w:val="24"/>
          <w:lang w:val="es-ES"/>
        </w:rPr>
        <w:t>P</w:t>
      </w:r>
      <w:r w:rsidRPr="00A33C78">
        <w:rPr>
          <w:rFonts w:ascii="Times New Roman" w:hAnsi="Times New Roman" w:cs="Times New Roman"/>
          <w:sz w:val="24"/>
          <w:szCs w:val="24"/>
          <w:lang w:val="es-ES"/>
        </w:rPr>
        <w:t>: es el precio del activo o título.</w:t>
      </w:r>
    </w:p>
    <w:p w14:paraId="65D3AC5D" w14:textId="78FCA317" w:rsidR="00A33C78" w:rsidRPr="00A33C78" w:rsidRDefault="00A33C78" w:rsidP="00C37C4F">
      <w:pPr>
        <w:spacing w:after="0"/>
        <w:ind w:left="0"/>
        <w:jc w:val="both"/>
        <w:rPr>
          <w:rFonts w:ascii="Times New Roman" w:hAnsi="Times New Roman" w:cs="Times New Roman"/>
          <w:sz w:val="24"/>
          <w:szCs w:val="24"/>
          <w:lang w:val="es-ES"/>
        </w:rPr>
        <w:pPrChange w:id="1202" w:author="REBECA" w:date="2021-05-26T18:06:00Z">
          <w:pPr>
            <w:spacing w:after="0"/>
            <w:ind w:left="0"/>
          </w:pPr>
        </w:pPrChange>
      </w:pPr>
      <w:r w:rsidRPr="00A33C78">
        <w:rPr>
          <w:rFonts w:ascii="Times New Roman" w:hAnsi="Times New Roman" w:cs="Times New Roman"/>
          <w:i/>
          <w:iCs/>
          <w:sz w:val="24"/>
          <w:szCs w:val="24"/>
          <w:lang w:val="es-ES"/>
        </w:rPr>
        <w:t>VR</w:t>
      </w:r>
      <w:r w:rsidRPr="00A33C78">
        <w:rPr>
          <w:rFonts w:ascii="Times New Roman" w:hAnsi="Times New Roman" w:cs="Times New Roman"/>
          <w:sz w:val="24"/>
          <w:szCs w:val="24"/>
          <w:lang w:val="es-ES"/>
        </w:rPr>
        <w:t>: es el valor de amortización o reembolso del título en la fecha de vencimiento.</w:t>
      </w:r>
    </w:p>
    <w:p w14:paraId="7FA3C617" w14:textId="0F099C26" w:rsidR="00A33C78" w:rsidRPr="00A33C78" w:rsidRDefault="00A33C78" w:rsidP="00C37C4F">
      <w:pPr>
        <w:spacing w:after="0"/>
        <w:ind w:left="0"/>
        <w:jc w:val="both"/>
        <w:rPr>
          <w:rFonts w:ascii="Times New Roman" w:hAnsi="Times New Roman" w:cs="Times New Roman"/>
          <w:sz w:val="24"/>
          <w:szCs w:val="24"/>
          <w:lang w:val="es-ES"/>
        </w:rPr>
        <w:pPrChange w:id="1203" w:author="REBECA" w:date="2021-05-26T18:06:00Z">
          <w:pPr>
            <w:spacing w:after="0"/>
            <w:ind w:left="0"/>
          </w:pPr>
        </w:pPrChange>
      </w:pPr>
      <w:r w:rsidRPr="00A33C78">
        <w:rPr>
          <w:rFonts w:ascii="Times New Roman" w:hAnsi="Times New Roman" w:cs="Times New Roman"/>
          <w:i/>
          <w:iCs/>
          <w:sz w:val="24"/>
          <w:szCs w:val="24"/>
          <w:lang w:val="es-ES"/>
        </w:rPr>
        <w:t>n</w:t>
      </w:r>
      <w:r w:rsidRPr="00A33C78">
        <w:rPr>
          <w:rFonts w:ascii="Times New Roman" w:hAnsi="Times New Roman" w:cs="Times New Roman"/>
          <w:sz w:val="24"/>
          <w:szCs w:val="24"/>
          <w:lang w:val="es-ES"/>
        </w:rPr>
        <w:t>: es el número de días que van desde la fecha de liquidación del título hasta su vencimiento.</w:t>
      </w:r>
    </w:p>
    <w:p w14:paraId="48F34F40" w14:textId="185FF681" w:rsidR="00A33C78" w:rsidRPr="00A33C78" w:rsidRDefault="00A33C78" w:rsidP="00C37C4F">
      <w:pPr>
        <w:spacing w:after="0"/>
        <w:ind w:left="0"/>
        <w:jc w:val="both"/>
        <w:rPr>
          <w:rFonts w:ascii="Times New Roman" w:hAnsi="Times New Roman" w:cs="Times New Roman"/>
          <w:sz w:val="24"/>
          <w:szCs w:val="24"/>
          <w:lang w:val="es-ES"/>
        </w:rPr>
        <w:pPrChange w:id="1204" w:author="REBECA" w:date="2021-05-26T18:06:00Z">
          <w:pPr>
            <w:spacing w:after="0"/>
            <w:ind w:left="0"/>
          </w:pPr>
        </w:pPrChange>
      </w:pPr>
      <w:r w:rsidRPr="00A33C78">
        <w:rPr>
          <w:rFonts w:ascii="Times New Roman" w:hAnsi="Times New Roman" w:cs="Times New Roman"/>
          <w:i/>
          <w:iCs/>
          <w:sz w:val="24"/>
          <w:szCs w:val="24"/>
          <w:lang w:val="es-ES"/>
        </w:rPr>
        <w:t>d:</w:t>
      </w:r>
      <w:r w:rsidRPr="00A33C78">
        <w:rPr>
          <w:rFonts w:ascii="Times New Roman" w:hAnsi="Times New Roman" w:cs="Times New Roman"/>
          <w:sz w:val="24"/>
          <w:szCs w:val="24"/>
          <w:lang w:val="es-ES"/>
        </w:rPr>
        <w:t xml:space="preserve"> es la tasa de descuento</w:t>
      </w:r>
    </w:p>
    <w:p w14:paraId="687A0D54" w14:textId="6E3075DB" w:rsidR="00A33C78" w:rsidRDefault="00A33C78" w:rsidP="00C37C4F">
      <w:pPr>
        <w:spacing w:after="0"/>
        <w:ind w:left="0"/>
        <w:jc w:val="both"/>
        <w:rPr>
          <w:rFonts w:ascii="Times New Roman" w:hAnsi="Times New Roman" w:cs="Times New Roman"/>
          <w:sz w:val="24"/>
          <w:szCs w:val="24"/>
          <w:lang w:val="es-ES"/>
        </w:rPr>
        <w:pPrChange w:id="1205" w:author="REBECA" w:date="2021-05-26T18:06:00Z">
          <w:pPr>
            <w:spacing w:after="0"/>
            <w:ind w:left="0"/>
          </w:pPr>
        </w:pPrChange>
      </w:pPr>
      <w:r w:rsidRPr="00A33C78">
        <w:rPr>
          <w:rFonts w:ascii="Times New Roman" w:hAnsi="Times New Roman" w:cs="Times New Roman"/>
          <w:i/>
          <w:iCs/>
          <w:sz w:val="24"/>
          <w:szCs w:val="24"/>
          <w:lang w:val="es-ES"/>
        </w:rPr>
        <w:t>B:</w:t>
      </w:r>
      <w:r w:rsidRPr="00A33C78">
        <w:rPr>
          <w:rFonts w:ascii="Times New Roman" w:hAnsi="Times New Roman" w:cs="Times New Roman"/>
          <w:sz w:val="24"/>
          <w:szCs w:val="24"/>
          <w:lang w:val="es-ES"/>
        </w:rPr>
        <w:t xml:space="preserve"> base que se toma para el cálculo (360 o 365 días)</w:t>
      </w:r>
    </w:p>
    <w:p w14:paraId="5A0F6FE5" w14:textId="77777777" w:rsidR="00A33C78" w:rsidRDefault="00A33C78" w:rsidP="00C37C4F">
      <w:pPr>
        <w:spacing w:after="0"/>
        <w:ind w:left="0"/>
        <w:jc w:val="both"/>
        <w:rPr>
          <w:rFonts w:ascii="Times New Roman" w:hAnsi="Times New Roman" w:cs="Times New Roman"/>
          <w:sz w:val="24"/>
          <w:szCs w:val="24"/>
          <w:lang w:val="es-ES"/>
        </w:rPr>
        <w:pPrChange w:id="1206" w:author="REBECA" w:date="2021-05-26T18:06:00Z">
          <w:pPr>
            <w:spacing w:after="0"/>
            <w:ind w:left="0"/>
          </w:pPr>
        </w:pPrChange>
      </w:pPr>
    </w:p>
    <w:p w14:paraId="54264CD7" w14:textId="451E837F" w:rsidR="00A33C78" w:rsidRDefault="00A33C78" w:rsidP="00C37C4F">
      <w:pPr>
        <w:spacing w:after="0"/>
        <w:ind w:left="0"/>
        <w:jc w:val="both"/>
        <w:rPr>
          <w:rFonts w:ascii="Times New Roman" w:hAnsi="Times New Roman" w:cs="Times New Roman"/>
          <w:sz w:val="24"/>
          <w:szCs w:val="24"/>
          <w:lang w:val="es-ES"/>
        </w:rPr>
        <w:pPrChange w:id="1207" w:author="REBECA" w:date="2021-05-26T18:06:00Z">
          <w:pPr>
            <w:spacing w:after="0"/>
            <w:ind w:left="0"/>
          </w:pPr>
        </w:pPrChange>
      </w:pPr>
      <w:r>
        <w:rPr>
          <w:rFonts w:ascii="Times New Roman" w:hAnsi="Times New Roman" w:cs="Times New Roman"/>
          <w:sz w:val="24"/>
          <w:szCs w:val="24"/>
          <w:lang w:val="es-ES"/>
        </w:rPr>
        <w:lastRenderedPageBreak/>
        <w:t xml:space="preserve">En España debemos calcular el tipo de interés que es equivalente a la tasa de descuento que emplea la fórmula: </w:t>
      </w:r>
      <m:oMath>
        <m:r>
          <w:rPr>
            <w:rFonts w:ascii="Cambria Math" w:hAnsi="Cambria Math" w:cs="Times New Roman"/>
            <w:sz w:val="24"/>
            <w:szCs w:val="24"/>
            <w:lang w:val="es-ES"/>
          </w:rPr>
          <m:t xml:space="preserve">i= </m:t>
        </m:r>
        <m:f>
          <m:fPr>
            <m:ctrlPr>
              <w:rPr>
                <w:rFonts w:ascii="Cambria Math" w:hAnsi="Cambria Math" w:cs="Times New Roman"/>
                <w:i/>
                <w:sz w:val="24"/>
                <w:szCs w:val="24"/>
                <w:lang w:val="es-ES"/>
              </w:rPr>
            </m:ctrlPr>
          </m:fPr>
          <m:num>
            <m:r>
              <w:rPr>
                <w:rFonts w:ascii="Cambria Math" w:hAnsi="Cambria Math" w:cs="Times New Roman"/>
                <w:sz w:val="24"/>
                <w:szCs w:val="24"/>
                <w:lang w:val="es-ES"/>
              </w:rPr>
              <m:t>d</m:t>
            </m:r>
          </m:num>
          <m:den>
            <m:r>
              <w:rPr>
                <w:rFonts w:ascii="Cambria Math" w:hAnsi="Cambria Math" w:cs="Times New Roman"/>
                <w:sz w:val="24"/>
                <w:szCs w:val="24"/>
                <w:lang w:val="es-ES"/>
              </w:rPr>
              <m:t xml:space="preserve">1-n. </m:t>
            </m:r>
            <m:f>
              <m:fPr>
                <m:ctrlPr>
                  <w:rPr>
                    <w:rFonts w:ascii="Cambria Math" w:hAnsi="Cambria Math" w:cs="Times New Roman"/>
                    <w:i/>
                    <w:sz w:val="24"/>
                    <w:szCs w:val="24"/>
                    <w:lang w:val="es-ES"/>
                  </w:rPr>
                </m:ctrlPr>
              </m:fPr>
              <m:num>
                <m:r>
                  <w:rPr>
                    <w:rFonts w:ascii="Cambria Math" w:hAnsi="Cambria Math" w:cs="Times New Roman"/>
                    <w:sz w:val="24"/>
                    <w:szCs w:val="24"/>
                    <w:lang w:val="es-ES"/>
                  </w:rPr>
                  <m:t>i</m:t>
                </m:r>
              </m:num>
              <m:den>
                <m:r>
                  <w:rPr>
                    <w:rFonts w:ascii="Cambria Math" w:hAnsi="Cambria Math" w:cs="Times New Roman"/>
                    <w:sz w:val="24"/>
                    <w:szCs w:val="24"/>
                    <w:lang w:val="es-ES"/>
                  </w:rPr>
                  <m:t>360</m:t>
                </m:r>
              </m:den>
            </m:f>
          </m:den>
        </m:f>
      </m:oMath>
      <w:r>
        <w:rPr>
          <w:rFonts w:ascii="Times New Roman" w:hAnsi="Times New Roman" w:cs="Times New Roman"/>
          <w:sz w:val="24"/>
          <w:szCs w:val="24"/>
          <w:lang w:val="es-ES"/>
        </w:rPr>
        <w:t>, donde:</w:t>
      </w:r>
    </w:p>
    <w:p w14:paraId="342A2627" w14:textId="780E36B8" w:rsidR="00A33C78" w:rsidRPr="00A33C78" w:rsidRDefault="00A33C78" w:rsidP="00C37C4F">
      <w:pPr>
        <w:spacing w:after="0"/>
        <w:ind w:left="0"/>
        <w:jc w:val="both"/>
        <w:rPr>
          <w:rFonts w:ascii="Times New Roman" w:hAnsi="Times New Roman" w:cs="Times New Roman"/>
          <w:sz w:val="24"/>
          <w:szCs w:val="24"/>
          <w:lang w:val="es-ES"/>
        </w:rPr>
        <w:pPrChange w:id="1208" w:author="REBECA" w:date="2021-05-26T18:06:00Z">
          <w:pPr>
            <w:spacing w:after="0"/>
            <w:ind w:left="0"/>
          </w:pPr>
        </w:pPrChange>
      </w:pPr>
      <w:r>
        <w:rPr>
          <w:rFonts w:ascii="Times New Roman" w:hAnsi="Times New Roman" w:cs="Times New Roman"/>
          <w:i/>
          <w:iCs/>
          <w:sz w:val="24"/>
          <w:szCs w:val="24"/>
          <w:lang w:val="es-ES"/>
        </w:rPr>
        <w:t>n</w:t>
      </w:r>
      <w:r>
        <w:rPr>
          <w:rFonts w:ascii="Times New Roman" w:hAnsi="Times New Roman" w:cs="Times New Roman"/>
          <w:sz w:val="24"/>
          <w:szCs w:val="24"/>
          <w:lang w:val="es-ES"/>
        </w:rPr>
        <w:t>:</w:t>
      </w:r>
      <w:r w:rsidRPr="00A33C78">
        <w:rPr>
          <w:rFonts w:ascii="Times New Roman" w:hAnsi="Times New Roman" w:cs="Times New Roman"/>
          <w:sz w:val="24"/>
          <w:szCs w:val="24"/>
          <w:lang w:val="es-ES"/>
        </w:rPr>
        <w:t xml:space="preserve"> son los días que van desde la fecha de adquisición hasta la fecha de vencimiento.</w:t>
      </w:r>
    </w:p>
    <w:p w14:paraId="500687F3" w14:textId="77DE8C2E" w:rsidR="00A33C78" w:rsidRPr="00A33C78" w:rsidRDefault="00A33C78" w:rsidP="00C37C4F">
      <w:pPr>
        <w:spacing w:after="0"/>
        <w:ind w:left="0"/>
        <w:jc w:val="both"/>
        <w:rPr>
          <w:rFonts w:ascii="Times New Roman" w:hAnsi="Times New Roman" w:cs="Times New Roman"/>
          <w:sz w:val="24"/>
          <w:szCs w:val="24"/>
          <w:lang w:val="es-ES"/>
        </w:rPr>
        <w:pPrChange w:id="1209" w:author="REBECA" w:date="2021-05-26T18:06:00Z">
          <w:pPr>
            <w:spacing w:after="0"/>
            <w:ind w:left="0"/>
          </w:pPr>
        </w:pPrChange>
      </w:pPr>
      <w:r w:rsidRPr="00A33C78">
        <w:rPr>
          <w:rFonts w:ascii="Times New Roman" w:hAnsi="Times New Roman" w:cs="Times New Roman"/>
          <w:i/>
          <w:iCs/>
          <w:sz w:val="24"/>
          <w:szCs w:val="24"/>
          <w:lang w:val="es-ES"/>
        </w:rPr>
        <w:t>i</w:t>
      </w:r>
      <w:r>
        <w:rPr>
          <w:rFonts w:ascii="Times New Roman" w:hAnsi="Times New Roman" w:cs="Times New Roman"/>
          <w:sz w:val="24"/>
          <w:szCs w:val="24"/>
          <w:lang w:val="es-ES"/>
        </w:rPr>
        <w:t xml:space="preserve">: </w:t>
      </w:r>
      <w:r w:rsidRPr="00A33C78">
        <w:rPr>
          <w:rFonts w:ascii="Times New Roman" w:hAnsi="Times New Roman" w:cs="Times New Roman"/>
          <w:sz w:val="24"/>
          <w:szCs w:val="24"/>
          <w:lang w:val="es-ES"/>
        </w:rPr>
        <w:t>es el tipo de interés</w:t>
      </w:r>
    </w:p>
    <w:p w14:paraId="611D5634" w14:textId="78DC5729" w:rsidR="00A33C78" w:rsidDel="00E771A8" w:rsidRDefault="00A33C78" w:rsidP="00C37C4F">
      <w:pPr>
        <w:spacing w:after="0"/>
        <w:ind w:left="0"/>
        <w:jc w:val="both"/>
        <w:rPr>
          <w:del w:id="1210" w:author="REBECA" w:date="2021-05-26T21:10:00Z"/>
          <w:rFonts w:ascii="Times New Roman" w:hAnsi="Times New Roman" w:cs="Times New Roman"/>
          <w:sz w:val="24"/>
          <w:szCs w:val="24"/>
          <w:lang w:val="es-ES"/>
        </w:rPr>
      </w:pPr>
      <w:r w:rsidRPr="00A33C78">
        <w:rPr>
          <w:rFonts w:ascii="Times New Roman" w:hAnsi="Times New Roman" w:cs="Times New Roman"/>
          <w:i/>
          <w:iCs/>
          <w:sz w:val="24"/>
          <w:szCs w:val="24"/>
          <w:lang w:val="es-ES"/>
        </w:rPr>
        <w:t>d</w:t>
      </w:r>
      <w:r>
        <w:rPr>
          <w:rFonts w:ascii="Times New Roman" w:hAnsi="Times New Roman" w:cs="Times New Roman"/>
          <w:sz w:val="24"/>
          <w:szCs w:val="24"/>
          <w:lang w:val="es-ES"/>
        </w:rPr>
        <w:t>:</w:t>
      </w:r>
      <w:r w:rsidRPr="00A33C78">
        <w:rPr>
          <w:rFonts w:ascii="Times New Roman" w:hAnsi="Times New Roman" w:cs="Times New Roman"/>
          <w:sz w:val="24"/>
          <w:szCs w:val="24"/>
          <w:lang w:val="es-ES"/>
        </w:rPr>
        <w:t xml:space="preserve"> es la tasa de descuento</w:t>
      </w:r>
    </w:p>
    <w:p w14:paraId="3808AA12" w14:textId="77777777" w:rsidR="00E771A8" w:rsidRDefault="00E771A8" w:rsidP="00C37C4F">
      <w:pPr>
        <w:spacing w:after="0"/>
        <w:ind w:left="0"/>
        <w:jc w:val="both"/>
        <w:rPr>
          <w:ins w:id="1211" w:author="REBECA" w:date="2021-05-26T21:10:00Z"/>
          <w:rFonts w:ascii="Times New Roman" w:hAnsi="Times New Roman" w:cs="Times New Roman"/>
          <w:sz w:val="24"/>
          <w:szCs w:val="24"/>
          <w:lang w:val="es-ES"/>
        </w:rPr>
        <w:pPrChange w:id="1212" w:author="REBECA" w:date="2021-05-26T18:06:00Z">
          <w:pPr>
            <w:spacing w:after="0"/>
            <w:ind w:left="0"/>
          </w:pPr>
        </w:pPrChange>
      </w:pPr>
    </w:p>
    <w:p w14:paraId="2C038CAF" w14:textId="1F38EB38" w:rsidR="00A33C78" w:rsidRDefault="00A33C78" w:rsidP="00C37C4F">
      <w:pPr>
        <w:spacing w:after="0"/>
        <w:ind w:left="0"/>
        <w:jc w:val="both"/>
        <w:rPr>
          <w:rFonts w:ascii="Times New Roman" w:hAnsi="Times New Roman" w:cs="Times New Roman"/>
          <w:sz w:val="24"/>
          <w:szCs w:val="24"/>
          <w:lang w:val="es-ES"/>
        </w:rPr>
        <w:pPrChange w:id="1213" w:author="REBECA" w:date="2021-05-26T18:06:00Z">
          <w:pPr>
            <w:spacing w:after="0"/>
            <w:ind w:left="0"/>
          </w:pPr>
        </w:pPrChange>
      </w:pPr>
    </w:p>
    <w:p w14:paraId="65A48E6C" w14:textId="633321F3" w:rsidR="00A33C78" w:rsidRDefault="00A33C78" w:rsidP="00C37C4F">
      <w:pPr>
        <w:spacing w:after="0"/>
        <w:ind w:left="0"/>
        <w:jc w:val="both"/>
        <w:rPr>
          <w:rFonts w:ascii="Times New Roman" w:hAnsi="Times New Roman" w:cs="Times New Roman"/>
          <w:sz w:val="24"/>
          <w:szCs w:val="24"/>
          <w:lang w:val="es-ES"/>
        </w:rPr>
        <w:pPrChange w:id="1214" w:author="REBECA" w:date="2021-05-26T18:06:00Z">
          <w:pPr>
            <w:spacing w:after="0"/>
            <w:ind w:left="0"/>
          </w:pPr>
        </w:pPrChange>
      </w:pPr>
      <w:r>
        <w:rPr>
          <w:rFonts w:ascii="Times New Roman" w:hAnsi="Times New Roman" w:cs="Times New Roman"/>
          <w:sz w:val="24"/>
          <w:szCs w:val="24"/>
          <w:lang w:val="es-ES"/>
        </w:rPr>
        <w:t>Como no hemos encontrado esta función en ninguna de las librerías de Python, la hemos creado para que funcione de forma similar a la que contiene Excel.</w:t>
      </w:r>
    </w:p>
    <w:p w14:paraId="3BAA550C" w14:textId="0E3EF818" w:rsidR="00A33C78" w:rsidRDefault="00A33C78" w:rsidP="00C37C4F">
      <w:pPr>
        <w:spacing w:after="0"/>
        <w:ind w:left="0"/>
        <w:jc w:val="both"/>
        <w:rPr>
          <w:rFonts w:ascii="Times New Roman" w:hAnsi="Times New Roman" w:cs="Times New Roman"/>
          <w:sz w:val="24"/>
          <w:szCs w:val="24"/>
          <w:lang w:val="es-ES"/>
        </w:rPr>
        <w:pPrChange w:id="1215" w:author="REBECA" w:date="2021-05-26T18:06:00Z">
          <w:pPr>
            <w:spacing w:after="0"/>
            <w:ind w:left="0"/>
          </w:pPr>
        </w:pPrChange>
      </w:pPr>
      <w:r>
        <w:rPr>
          <w:noProof/>
        </w:rPr>
        <w:drawing>
          <wp:inline distT="0" distB="0" distL="0" distR="0" wp14:anchorId="24FEC98F" wp14:editId="1F795F05">
            <wp:extent cx="5400040" cy="2682875"/>
            <wp:effectExtent l="0" t="0" r="0" b="317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82875"/>
                    </a:xfrm>
                    <a:prstGeom prst="rect">
                      <a:avLst/>
                    </a:prstGeom>
                  </pic:spPr>
                </pic:pic>
              </a:graphicData>
            </a:graphic>
          </wp:inline>
        </w:drawing>
      </w:r>
    </w:p>
    <w:p w14:paraId="20C069D1" w14:textId="06155232" w:rsidR="00A33C78" w:rsidRDefault="00A33C78" w:rsidP="00C37C4F">
      <w:pPr>
        <w:spacing w:after="0"/>
        <w:ind w:left="0"/>
        <w:jc w:val="both"/>
        <w:rPr>
          <w:rFonts w:ascii="Times New Roman" w:hAnsi="Times New Roman" w:cs="Times New Roman"/>
          <w:sz w:val="24"/>
          <w:szCs w:val="24"/>
          <w:lang w:val="es-ES"/>
        </w:rPr>
        <w:pPrChange w:id="1216" w:author="REBECA" w:date="2021-05-26T18:06:00Z">
          <w:pPr>
            <w:spacing w:after="0"/>
            <w:ind w:left="0"/>
          </w:pPr>
        </w:pPrChange>
      </w:pPr>
    </w:p>
    <w:p w14:paraId="7AFF0946" w14:textId="2A6615E8" w:rsidR="00A33C78" w:rsidRDefault="00A33C78" w:rsidP="00C37C4F">
      <w:pPr>
        <w:spacing w:after="0"/>
        <w:ind w:left="0"/>
        <w:jc w:val="both"/>
        <w:rPr>
          <w:rFonts w:ascii="Times New Roman" w:hAnsi="Times New Roman" w:cs="Times New Roman"/>
          <w:sz w:val="24"/>
          <w:szCs w:val="24"/>
          <w:lang w:val="es-ES"/>
        </w:rPr>
        <w:pPrChange w:id="1217" w:author="REBECA" w:date="2021-05-26T18:06:00Z">
          <w:pPr>
            <w:spacing w:after="0"/>
            <w:ind w:left="0"/>
          </w:pPr>
        </w:pPrChange>
      </w:pPr>
      <w:r>
        <w:rPr>
          <w:rFonts w:ascii="Times New Roman" w:hAnsi="Times New Roman" w:cs="Times New Roman"/>
          <w:sz w:val="24"/>
          <w:szCs w:val="24"/>
          <w:lang w:val="es-ES"/>
        </w:rPr>
        <w:t xml:space="preserve">Para conocer el tipo de interés o el rendimiento, Excel dispone de la fórmula </w:t>
      </w:r>
      <w:r w:rsidRPr="00A33C78">
        <w:rPr>
          <w:rFonts w:ascii="Times New Roman" w:hAnsi="Times New Roman" w:cs="Times New Roman"/>
          <w:i/>
          <w:iCs/>
          <w:sz w:val="24"/>
          <w:szCs w:val="24"/>
          <w:lang w:val="es-ES"/>
        </w:rPr>
        <w:t>RENDTO.DESC</w:t>
      </w:r>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 xml:space="preserve">basada también en una fórmula matemática: </w:t>
      </w:r>
      <m:oMath>
        <m:r>
          <w:rPr>
            <w:rFonts w:ascii="Cambria Math" w:hAnsi="Cambria Math" w:cs="Times New Roman"/>
            <w:sz w:val="24"/>
            <w:szCs w:val="24"/>
            <w:lang w:val="es-ES"/>
          </w:rPr>
          <m:t xml:space="preserve">P= </m:t>
        </m:r>
        <m:f>
          <m:fPr>
            <m:ctrlPr>
              <w:rPr>
                <w:rFonts w:ascii="Cambria Math" w:hAnsi="Cambria Math" w:cs="Times New Roman"/>
                <w:i/>
                <w:sz w:val="24"/>
                <w:szCs w:val="24"/>
                <w:lang w:val="es-ES"/>
              </w:rPr>
            </m:ctrlPr>
          </m:fPr>
          <m:num>
            <m:r>
              <w:rPr>
                <w:rFonts w:ascii="Cambria Math" w:hAnsi="Cambria Math" w:cs="Times New Roman"/>
                <w:sz w:val="24"/>
                <w:szCs w:val="24"/>
                <w:lang w:val="es-ES"/>
              </w:rPr>
              <m:t>VR</m:t>
            </m:r>
          </m:num>
          <m:den>
            <m:r>
              <w:rPr>
                <w:rFonts w:ascii="Cambria Math" w:hAnsi="Cambria Math" w:cs="Times New Roman"/>
                <w:sz w:val="24"/>
                <w:szCs w:val="24"/>
                <w:lang w:val="es-ES"/>
              </w:rPr>
              <m:t>1+</m:t>
            </m:r>
            <m:f>
              <m:fPr>
                <m:ctrlPr>
                  <w:rPr>
                    <w:rFonts w:ascii="Cambria Math" w:hAnsi="Cambria Math" w:cs="Times New Roman"/>
                    <w:i/>
                    <w:sz w:val="24"/>
                    <w:szCs w:val="24"/>
                    <w:lang w:val="es-ES"/>
                  </w:rPr>
                </m:ctrlPr>
              </m:fPr>
              <m:num>
                <m:r>
                  <w:rPr>
                    <w:rFonts w:ascii="Cambria Math" w:hAnsi="Cambria Math" w:cs="Times New Roman"/>
                    <w:sz w:val="24"/>
                    <w:szCs w:val="24"/>
                    <w:lang w:val="es-ES"/>
                  </w:rPr>
                  <m:t>n.i</m:t>
                </m:r>
              </m:num>
              <m:den>
                <m:r>
                  <w:rPr>
                    <w:rFonts w:ascii="Cambria Math" w:hAnsi="Cambria Math" w:cs="Times New Roman"/>
                    <w:sz w:val="24"/>
                    <w:szCs w:val="24"/>
                    <w:lang w:val="es-ES"/>
                  </w:rPr>
                  <m:t>B</m:t>
                </m:r>
              </m:den>
            </m:f>
          </m:den>
        </m:f>
      </m:oMath>
      <w:r w:rsidR="001A433B">
        <w:rPr>
          <w:rFonts w:ascii="Times New Roman" w:hAnsi="Times New Roman" w:cs="Times New Roman"/>
          <w:sz w:val="24"/>
          <w:szCs w:val="24"/>
          <w:lang w:val="es-ES"/>
        </w:rPr>
        <w:t xml:space="preserve"> que nos permite despejar el interés obteniendo la fórmula: </w:t>
      </w:r>
      <m:oMath>
        <m:r>
          <w:rPr>
            <w:rFonts w:ascii="Cambria Math" w:hAnsi="Cambria Math" w:cs="Times New Roman"/>
            <w:sz w:val="24"/>
            <w:szCs w:val="24"/>
            <w:lang w:val="es-ES"/>
          </w:rPr>
          <m:t xml:space="preserve">i= </m:t>
        </m:r>
        <m:f>
          <m:fPr>
            <m:ctrlPr>
              <w:rPr>
                <w:rFonts w:ascii="Cambria Math" w:hAnsi="Cambria Math" w:cs="Times New Roman"/>
                <w:i/>
                <w:sz w:val="24"/>
                <w:szCs w:val="24"/>
                <w:lang w:val="es-ES"/>
              </w:rPr>
            </m:ctrlPr>
          </m:fPr>
          <m:num>
            <m:d>
              <m:dPr>
                <m:ctrlPr>
                  <w:rPr>
                    <w:rFonts w:ascii="Cambria Math" w:hAnsi="Cambria Math" w:cs="Times New Roman"/>
                    <w:i/>
                    <w:sz w:val="24"/>
                    <w:szCs w:val="24"/>
                    <w:lang w:val="es-ES"/>
                  </w:rPr>
                </m:ctrlPr>
              </m:dPr>
              <m:e>
                <m:r>
                  <w:rPr>
                    <w:rFonts w:ascii="Cambria Math" w:hAnsi="Cambria Math" w:cs="Times New Roman"/>
                    <w:sz w:val="24"/>
                    <w:szCs w:val="24"/>
                    <w:lang w:val="es-ES"/>
                  </w:rPr>
                  <m:t>VR-P</m:t>
                </m:r>
              </m:e>
            </m:d>
            <m:r>
              <w:rPr>
                <w:rFonts w:ascii="Cambria Math" w:hAnsi="Cambria Math" w:cs="Times New Roman"/>
                <w:sz w:val="24"/>
                <w:szCs w:val="24"/>
                <w:lang w:val="es-ES"/>
              </w:rPr>
              <m:t>*B</m:t>
            </m:r>
          </m:num>
          <m:den>
            <m:r>
              <w:rPr>
                <w:rFonts w:ascii="Cambria Math" w:hAnsi="Cambria Math" w:cs="Times New Roman"/>
                <w:sz w:val="24"/>
                <w:szCs w:val="24"/>
                <w:lang w:val="es-ES"/>
              </w:rPr>
              <m:t>P*n</m:t>
            </m:r>
          </m:den>
        </m:f>
      </m:oMath>
      <w:r w:rsidR="001A433B">
        <w:rPr>
          <w:rFonts w:ascii="Times New Roman" w:hAnsi="Times New Roman" w:cs="Times New Roman"/>
          <w:sz w:val="24"/>
          <w:szCs w:val="24"/>
          <w:lang w:val="es-ES"/>
        </w:rPr>
        <w:t>.</w:t>
      </w:r>
    </w:p>
    <w:p w14:paraId="29633395" w14:textId="2764DF37" w:rsidR="001A433B" w:rsidRDefault="001A433B" w:rsidP="00C37C4F">
      <w:pPr>
        <w:spacing w:after="0"/>
        <w:ind w:left="0"/>
        <w:jc w:val="both"/>
        <w:rPr>
          <w:rFonts w:ascii="Times New Roman" w:hAnsi="Times New Roman" w:cs="Times New Roman"/>
          <w:sz w:val="24"/>
          <w:szCs w:val="24"/>
          <w:lang w:val="es-ES"/>
        </w:rPr>
        <w:pPrChange w:id="1218" w:author="REBECA" w:date="2021-05-26T18:06:00Z">
          <w:pPr>
            <w:spacing w:after="0"/>
            <w:ind w:left="0"/>
          </w:pPr>
        </w:pPrChange>
      </w:pPr>
      <w:r>
        <w:rPr>
          <w:rFonts w:ascii="Times New Roman" w:hAnsi="Times New Roman" w:cs="Times New Roman"/>
          <w:sz w:val="24"/>
          <w:szCs w:val="24"/>
          <w:lang w:val="es-ES"/>
        </w:rPr>
        <w:t>Dado que tampoco hemos encontrado una función dentro de las librerías de Python que se asemeje a esta, hemos desarrollado una con funcionamiento similar.</w:t>
      </w:r>
    </w:p>
    <w:p w14:paraId="63D40743" w14:textId="58277DB7" w:rsidR="001A433B" w:rsidRDefault="001A433B" w:rsidP="00C37C4F">
      <w:pPr>
        <w:spacing w:after="0"/>
        <w:ind w:left="0"/>
        <w:jc w:val="both"/>
        <w:rPr>
          <w:rFonts w:ascii="Times New Roman" w:hAnsi="Times New Roman" w:cs="Times New Roman"/>
          <w:sz w:val="24"/>
          <w:szCs w:val="24"/>
          <w:lang w:val="es-ES"/>
        </w:rPr>
        <w:pPrChange w:id="1219" w:author="REBECA" w:date="2021-05-26T18:06:00Z">
          <w:pPr>
            <w:spacing w:after="0"/>
            <w:ind w:left="0"/>
          </w:pPr>
        </w:pPrChange>
      </w:pPr>
    </w:p>
    <w:p w14:paraId="7E0EB04A" w14:textId="74C00F54" w:rsidR="001A433B" w:rsidRDefault="001A433B" w:rsidP="00C37C4F">
      <w:pPr>
        <w:spacing w:after="0"/>
        <w:ind w:left="0"/>
        <w:jc w:val="both"/>
        <w:rPr>
          <w:rFonts w:ascii="Times New Roman" w:hAnsi="Times New Roman" w:cs="Times New Roman"/>
          <w:sz w:val="24"/>
          <w:szCs w:val="24"/>
          <w:lang w:val="es-ES"/>
        </w:rPr>
        <w:pPrChange w:id="1220" w:author="REBECA" w:date="2021-05-26T18:06:00Z">
          <w:pPr>
            <w:spacing w:after="0"/>
            <w:ind w:left="0"/>
          </w:pPr>
        </w:pPrChange>
      </w:pPr>
      <w:r>
        <w:rPr>
          <w:noProof/>
        </w:rPr>
        <w:lastRenderedPageBreak/>
        <w:drawing>
          <wp:inline distT="0" distB="0" distL="0" distR="0" wp14:anchorId="58A1AED1" wp14:editId="4CC90130">
            <wp:extent cx="5400040" cy="468820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688205"/>
                    </a:xfrm>
                    <a:prstGeom prst="rect">
                      <a:avLst/>
                    </a:prstGeom>
                  </pic:spPr>
                </pic:pic>
              </a:graphicData>
            </a:graphic>
          </wp:inline>
        </w:drawing>
      </w:r>
    </w:p>
    <w:p w14:paraId="0718FBEF" w14:textId="115FCA4D" w:rsidR="001A433B" w:rsidRDefault="001A433B" w:rsidP="00C37C4F">
      <w:pPr>
        <w:spacing w:after="0"/>
        <w:ind w:left="0"/>
        <w:jc w:val="both"/>
        <w:rPr>
          <w:rFonts w:ascii="Times New Roman" w:hAnsi="Times New Roman" w:cs="Times New Roman"/>
          <w:sz w:val="24"/>
          <w:szCs w:val="24"/>
          <w:lang w:val="es-ES"/>
        </w:rPr>
        <w:pPrChange w:id="1221" w:author="REBECA" w:date="2021-05-26T18:06:00Z">
          <w:pPr>
            <w:spacing w:after="0"/>
            <w:ind w:left="0"/>
          </w:pPr>
        </w:pPrChange>
      </w:pPr>
    </w:p>
    <w:p w14:paraId="22E0B4CE" w14:textId="27E3E995" w:rsidR="001A433B" w:rsidRDefault="001A433B" w:rsidP="00C37C4F">
      <w:pPr>
        <w:spacing w:after="0"/>
        <w:ind w:left="0"/>
        <w:jc w:val="both"/>
        <w:rPr>
          <w:rFonts w:ascii="Times New Roman" w:hAnsi="Times New Roman" w:cs="Times New Roman"/>
          <w:sz w:val="24"/>
          <w:szCs w:val="24"/>
          <w:lang w:val="es-ES"/>
        </w:rPr>
        <w:pPrChange w:id="1222" w:author="REBECA" w:date="2021-05-26T18:06:00Z">
          <w:pPr>
            <w:spacing w:after="0"/>
            <w:ind w:left="0"/>
          </w:pPr>
        </w:pPrChange>
      </w:pPr>
      <w:r w:rsidRPr="001A433B">
        <w:rPr>
          <w:rFonts w:ascii="Times New Roman" w:hAnsi="Times New Roman" w:cs="Times New Roman"/>
          <w:sz w:val="24"/>
          <w:szCs w:val="24"/>
          <w:lang w:val="es-ES"/>
        </w:rPr>
        <w:t xml:space="preserve">Las </w:t>
      </w:r>
      <w:r w:rsidRPr="001A433B">
        <w:rPr>
          <w:rFonts w:ascii="Times New Roman" w:hAnsi="Times New Roman" w:cs="Times New Roman"/>
          <w:b/>
          <w:bCs/>
          <w:sz w:val="24"/>
          <w:szCs w:val="24"/>
          <w:lang w:val="es-ES"/>
        </w:rPr>
        <w:t>Letras del Tesoro</w:t>
      </w:r>
      <w:r w:rsidRPr="001A433B">
        <w:rPr>
          <w:rFonts w:ascii="Times New Roman" w:hAnsi="Times New Roman" w:cs="Times New Roman"/>
          <w:sz w:val="24"/>
          <w:szCs w:val="24"/>
          <w:lang w:val="es-ES"/>
        </w:rPr>
        <w:t xml:space="preserve"> son títulos de deuda pública emitidos al descuento como forma de financiación del Estado, normalmente a corto plazo, y aunque son inversiones de renta fija no están exentas de cierto </w:t>
      </w:r>
      <w:r w:rsidR="00001666" w:rsidRPr="001A433B">
        <w:rPr>
          <w:rFonts w:ascii="Times New Roman" w:hAnsi="Times New Roman" w:cs="Times New Roman"/>
          <w:sz w:val="24"/>
          <w:szCs w:val="24"/>
          <w:lang w:val="es-ES"/>
        </w:rPr>
        <w:t>riesgo,</w:t>
      </w:r>
      <w:r w:rsidRPr="001A433B">
        <w:rPr>
          <w:rFonts w:ascii="Times New Roman" w:hAnsi="Times New Roman" w:cs="Times New Roman"/>
          <w:sz w:val="24"/>
          <w:szCs w:val="24"/>
          <w:lang w:val="es-ES"/>
        </w:rPr>
        <w:t xml:space="preserve"> aunque menor en comparación con otros productos, por eso su rentabilidad suele ser menor también.</w:t>
      </w:r>
      <w:r w:rsidR="00001666">
        <w:rPr>
          <w:rFonts w:ascii="Times New Roman" w:hAnsi="Times New Roman" w:cs="Times New Roman"/>
          <w:sz w:val="24"/>
          <w:szCs w:val="24"/>
          <w:lang w:val="es-ES"/>
        </w:rPr>
        <w:t xml:space="preserve"> </w:t>
      </w:r>
      <w:r w:rsidRPr="001A433B">
        <w:rPr>
          <w:rFonts w:ascii="Times New Roman" w:hAnsi="Times New Roman" w:cs="Times New Roman"/>
          <w:sz w:val="24"/>
          <w:szCs w:val="24"/>
          <w:lang w:val="es-ES"/>
        </w:rPr>
        <w:t>Que las letras estén emitidas al descuento significa que el valor nominal de la letra es de 1.000 euros, y su precio de compra estará por debajo de ese valor, la diferencia entre el valor de compra y venta nos determinará su rentabilidad.</w:t>
      </w:r>
      <w:r w:rsidR="00001666">
        <w:rPr>
          <w:rFonts w:ascii="Times New Roman" w:hAnsi="Times New Roman" w:cs="Times New Roman"/>
          <w:sz w:val="24"/>
          <w:szCs w:val="24"/>
          <w:lang w:val="es-ES"/>
        </w:rPr>
        <w:t xml:space="preserve"> </w:t>
      </w:r>
      <w:r w:rsidRPr="001A433B">
        <w:rPr>
          <w:rFonts w:ascii="Times New Roman" w:hAnsi="Times New Roman" w:cs="Times New Roman"/>
          <w:sz w:val="24"/>
          <w:szCs w:val="24"/>
          <w:lang w:val="es-ES"/>
        </w:rPr>
        <w:t>Por tanto, las letras del tesoro pueden ser adquiridas en múltiplos de 1.000 euros, y dado que son a corto plazo (hecho que las distingue de los Bonos y Obligaciones</w:t>
      </w:r>
      <w:r w:rsidR="009A7B1C">
        <w:rPr>
          <w:rFonts w:ascii="Times New Roman" w:hAnsi="Times New Roman" w:cs="Times New Roman"/>
          <w:sz w:val="24"/>
          <w:szCs w:val="24"/>
          <w:lang w:val="es-ES"/>
        </w:rPr>
        <w:t>). Actualmente se emiten a 3, 6, 9 y 12 meses.</w:t>
      </w:r>
    </w:p>
    <w:p w14:paraId="672B7C32" w14:textId="0A487C6F" w:rsidR="00001666" w:rsidRDefault="00001666" w:rsidP="00C37C4F">
      <w:pPr>
        <w:spacing w:after="0"/>
        <w:ind w:left="0"/>
        <w:jc w:val="both"/>
        <w:rPr>
          <w:rFonts w:ascii="Times New Roman" w:hAnsi="Times New Roman" w:cs="Times New Roman"/>
          <w:sz w:val="24"/>
          <w:szCs w:val="24"/>
          <w:lang w:val="es-ES"/>
        </w:rPr>
        <w:pPrChange w:id="1223" w:author="REBECA" w:date="2021-05-26T18:06:00Z">
          <w:pPr>
            <w:spacing w:after="0"/>
            <w:ind w:left="0"/>
          </w:pPr>
        </w:pPrChange>
      </w:pPr>
    </w:p>
    <w:p w14:paraId="19DA61E1" w14:textId="4491F649" w:rsidR="00001666" w:rsidRDefault="00001666" w:rsidP="00C37C4F">
      <w:pPr>
        <w:spacing w:after="0"/>
        <w:ind w:left="0"/>
        <w:jc w:val="both"/>
        <w:rPr>
          <w:rFonts w:ascii="Times New Roman" w:hAnsi="Times New Roman" w:cs="Times New Roman"/>
          <w:sz w:val="24"/>
          <w:szCs w:val="24"/>
          <w:lang w:val="es-ES"/>
        </w:rPr>
        <w:pPrChange w:id="1224" w:author="REBECA" w:date="2021-05-26T18:06:00Z">
          <w:pPr>
            <w:spacing w:after="0"/>
            <w:ind w:left="0"/>
          </w:pPr>
        </w:pPrChange>
      </w:pPr>
      <w:r w:rsidRPr="00001666">
        <w:rPr>
          <w:rFonts w:ascii="Times New Roman" w:hAnsi="Times New Roman" w:cs="Times New Roman"/>
          <w:sz w:val="24"/>
          <w:szCs w:val="24"/>
          <w:lang w:val="es-ES"/>
        </w:rPr>
        <w:t xml:space="preserve">Mientras que las Letras del Tesoro están pensadas como un producto a corto plazo (menos de 18 meses), los </w:t>
      </w:r>
      <w:r w:rsidRPr="00001666">
        <w:rPr>
          <w:rFonts w:ascii="Times New Roman" w:hAnsi="Times New Roman" w:cs="Times New Roman"/>
          <w:b/>
          <w:bCs/>
          <w:sz w:val="24"/>
          <w:szCs w:val="24"/>
          <w:lang w:val="es-ES"/>
        </w:rPr>
        <w:t>bonos</w:t>
      </w:r>
      <w:r w:rsidRPr="00001666">
        <w:rPr>
          <w:rFonts w:ascii="Times New Roman" w:hAnsi="Times New Roman" w:cs="Times New Roman"/>
          <w:sz w:val="24"/>
          <w:szCs w:val="24"/>
          <w:lang w:val="es-ES"/>
        </w:rPr>
        <w:t xml:space="preserve"> se emiten a largo plazo (entre 3 y 5 años) y las </w:t>
      </w:r>
      <w:r w:rsidRPr="00001666">
        <w:rPr>
          <w:rFonts w:ascii="Times New Roman" w:hAnsi="Times New Roman" w:cs="Times New Roman"/>
          <w:b/>
          <w:bCs/>
          <w:sz w:val="24"/>
          <w:szCs w:val="24"/>
          <w:lang w:val="es-ES"/>
        </w:rPr>
        <w:t>obligaciones</w:t>
      </w:r>
      <w:r w:rsidRPr="00001666">
        <w:rPr>
          <w:rFonts w:ascii="Times New Roman" w:hAnsi="Times New Roman" w:cs="Times New Roman"/>
          <w:sz w:val="24"/>
          <w:szCs w:val="24"/>
          <w:lang w:val="es-ES"/>
        </w:rPr>
        <w:t xml:space="preserve"> a más largo plazo (</w:t>
      </w:r>
      <w:r w:rsidR="009A7B1C">
        <w:rPr>
          <w:rFonts w:ascii="Times New Roman" w:hAnsi="Times New Roman" w:cs="Times New Roman"/>
          <w:sz w:val="24"/>
          <w:szCs w:val="24"/>
          <w:lang w:val="es-ES"/>
        </w:rPr>
        <w:t>30</w:t>
      </w:r>
      <w:r w:rsidRPr="00001666">
        <w:rPr>
          <w:rFonts w:ascii="Times New Roman" w:hAnsi="Times New Roman" w:cs="Times New Roman"/>
          <w:sz w:val="24"/>
          <w:szCs w:val="24"/>
          <w:lang w:val="es-ES"/>
        </w:rPr>
        <w:t xml:space="preserve"> </w:t>
      </w:r>
      <w:proofErr w:type="spellStart"/>
      <w:r w:rsidRPr="00001666">
        <w:rPr>
          <w:rFonts w:ascii="Times New Roman" w:hAnsi="Times New Roman" w:cs="Times New Roman"/>
          <w:sz w:val="24"/>
          <w:szCs w:val="24"/>
          <w:lang w:val="es-ES"/>
        </w:rPr>
        <w:t>ó</w:t>
      </w:r>
      <w:proofErr w:type="spellEnd"/>
      <w:r w:rsidRPr="00001666">
        <w:rPr>
          <w:rFonts w:ascii="Times New Roman" w:hAnsi="Times New Roman" w:cs="Times New Roman"/>
          <w:sz w:val="24"/>
          <w:szCs w:val="24"/>
          <w:lang w:val="es-ES"/>
        </w:rPr>
        <w:t xml:space="preserve"> </w:t>
      </w:r>
      <w:r w:rsidR="009A7B1C">
        <w:rPr>
          <w:rFonts w:ascii="Times New Roman" w:hAnsi="Times New Roman" w:cs="Times New Roman"/>
          <w:sz w:val="24"/>
          <w:szCs w:val="24"/>
          <w:lang w:val="es-ES"/>
        </w:rPr>
        <w:t>5</w:t>
      </w:r>
      <w:r w:rsidRPr="00001666">
        <w:rPr>
          <w:rFonts w:ascii="Times New Roman" w:hAnsi="Times New Roman" w:cs="Times New Roman"/>
          <w:sz w:val="24"/>
          <w:szCs w:val="24"/>
          <w:lang w:val="es-ES"/>
        </w:rPr>
        <w:t>0 años), por tanto, funcionan de una forma parecida a los depósitos, solo que la emisión de deuda se hace en múltiplos de 1.000 euros.</w:t>
      </w:r>
      <w:r>
        <w:rPr>
          <w:rFonts w:ascii="Times New Roman" w:hAnsi="Times New Roman" w:cs="Times New Roman"/>
          <w:sz w:val="24"/>
          <w:szCs w:val="24"/>
          <w:lang w:val="es-ES"/>
        </w:rPr>
        <w:t xml:space="preserve">  </w:t>
      </w:r>
      <w:r w:rsidRPr="00001666">
        <w:rPr>
          <w:rFonts w:ascii="Times New Roman" w:hAnsi="Times New Roman" w:cs="Times New Roman"/>
          <w:sz w:val="24"/>
          <w:szCs w:val="24"/>
          <w:lang w:val="es-ES"/>
        </w:rPr>
        <w:t xml:space="preserve">Además, la contratación de Bonos u Obligaciones no se realiza a descuento, sino que se ofrece un tipo de interés al que será remunerado anualmente la inversión, es decir, si contratas un bono a 3 años, cada año se abonarán unos intereses a una rentabilidad previamente fijada, se denomina </w:t>
      </w:r>
      <w:r w:rsidRPr="00001666">
        <w:rPr>
          <w:rFonts w:ascii="Times New Roman" w:hAnsi="Times New Roman" w:cs="Times New Roman"/>
          <w:b/>
          <w:bCs/>
          <w:sz w:val="24"/>
          <w:szCs w:val="24"/>
          <w:lang w:val="es-ES"/>
        </w:rPr>
        <w:t>Cupón</w:t>
      </w:r>
      <w:r w:rsidRPr="00001666">
        <w:rPr>
          <w:rFonts w:ascii="Times New Roman" w:hAnsi="Times New Roman" w:cs="Times New Roman"/>
          <w:sz w:val="24"/>
          <w:szCs w:val="24"/>
          <w:lang w:val="es-ES"/>
        </w:rPr>
        <w:t>. Por tanto, su funcionamiento es similar a los depósitos, solo que los intereses están calculados mediante interés simple.</w:t>
      </w:r>
    </w:p>
    <w:p w14:paraId="59AC032F" w14:textId="37030069" w:rsidR="00001666" w:rsidRDefault="00001666" w:rsidP="00C37C4F">
      <w:pPr>
        <w:spacing w:after="0"/>
        <w:ind w:left="0"/>
        <w:jc w:val="both"/>
        <w:rPr>
          <w:rFonts w:ascii="Times New Roman" w:hAnsi="Times New Roman" w:cs="Times New Roman"/>
          <w:sz w:val="24"/>
          <w:szCs w:val="24"/>
          <w:lang w:val="es-ES"/>
        </w:rPr>
        <w:pPrChange w:id="1225" w:author="REBECA" w:date="2021-05-26T18:06:00Z">
          <w:pPr>
            <w:spacing w:after="0"/>
            <w:ind w:left="0"/>
          </w:pPr>
        </w:pPrChange>
      </w:pPr>
    </w:p>
    <w:p w14:paraId="093389EC" w14:textId="12706BA3" w:rsidR="00001666" w:rsidRDefault="00001666" w:rsidP="00C37C4F">
      <w:pPr>
        <w:spacing w:after="0"/>
        <w:ind w:left="0"/>
        <w:jc w:val="both"/>
        <w:rPr>
          <w:rFonts w:ascii="Times New Roman" w:hAnsi="Times New Roman" w:cs="Times New Roman"/>
          <w:sz w:val="24"/>
          <w:szCs w:val="24"/>
          <w:lang w:val="es-ES"/>
        </w:rPr>
        <w:pPrChange w:id="1226" w:author="REBECA" w:date="2021-05-26T18:06:00Z">
          <w:pPr>
            <w:spacing w:after="0"/>
            <w:ind w:left="0"/>
          </w:pPr>
        </w:pPrChange>
      </w:pPr>
      <w:r>
        <w:rPr>
          <w:rFonts w:ascii="Times New Roman" w:hAnsi="Times New Roman" w:cs="Times New Roman"/>
          <w:sz w:val="24"/>
          <w:szCs w:val="24"/>
          <w:lang w:val="es-ES"/>
        </w:rPr>
        <w:t xml:space="preserve">En referencia a las Letras, Excel dispone de dos fórmulas financieras que son </w:t>
      </w:r>
      <w:r w:rsidRPr="00001666">
        <w:rPr>
          <w:rFonts w:ascii="Times New Roman" w:hAnsi="Times New Roman" w:cs="Times New Roman"/>
          <w:i/>
          <w:iCs/>
          <w:sz w:val="24"/>
          <w:szCs w:val="24"/>
          <w:lang w:val="es-ES"/>
        </w:rPr>
        <w:t>LETRA.DE.TES.RENDTO</w:t>
      </w:r>
      <w:r>
        <w:rPr>
          <w:rFonts w:ascii="Times New Roman" w:hAnsi="Times New Roman" w:cs="Times New Roman"/>
          <w:i/>
          <w:iCs/>
          <w:sz w:val="24"/>
          <w:szCs w:val="24"/>
          <w:lang w:val="es-ES"/>
        </w:rPr>
        <w:t xml:space="preserve"> y </w:t>
      </w:r>
      <w:r w:rsidRPr="00001666">
        <w:rPr>
          <w:rFonts w:ascii="Times New Roman" w:hAnsi="Times New Roman" w:cs="Times New Roman"/>
          <w:i/>
          <w:iCs/>
          <w:sz w:val="24"/>
          <w:szCs w:val="24"/>
          <w:lang w:val="es-ES"/>
        </w:rPr>
        <w:t>LETRA.DE.TES.PRECIO</w:t>
      </w:r>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que tampoco aparecen en las librerías consultadas de Python, por lo que se han creado en Python</w:t>
      </w:r>
    </w:p>
    <w:p w14:paraId="7DDE00BC" w14:textId="77777777" w:rsidR="00001666" w:rsidRDefault="00001666" w:rsidP="00C37C4F">
      <w:pPr>
        <w:spacing w:after="0"/>
        <w:ind w:left="0"/>
        <w:jc w:val="both"/>
        <w:rPr>
          <w:rFonts w:ascii="Times New Roman" w:hAnsi="Times New Roman" w:cs="Times New Roman"/>
          <w:sz w:val="24"/>
          <w:szCs w:val="24"/>
          <w:lang w:val="es-ES"/>
        </w:rPr>
        <w:pPrChange w:id="1227" w:author="REBECA" w:date="2021-05-26T18:06:00Z">
          <w:pPr>
            <w:spacing w:after="0"/>
            <w:ind w:left="0"/>
          </w:pPr>
        </w:pPrChange>
      </w:pPr>
    </w:p>
    <w:p w14:paraId="7C366B66" w14:textId="48CF3929" w:rsidR="00001666" w:rsidRDefault="00001666" w:rsidP="00C37C4F">
      <w:pPr>
        <w:spacing w:after="0"/>
        <w:ind w:left="0"/>
        <w:jc w:val="both"/>
        <w:rPr>
          <w:rFonts w:ascii="Times New Roman" w:hAnsi="Times New Roman" w:cs="Times New Roman"/>
          <w:sz w:val="24"/>
          <w:szCs w:val="24"/>
          <w:lang w:val="es-ES"/>
        </w:rPr>
        <w:pPrChange w:id="1228" w:author="REBECA" w:date="2021-05-26T18:06:00Z">
          <w:pPr>
            <w:spacing w:after="0"/>
            <w:ind w:left="0"/>
          </w:pPr>
        </w:pPrChange>
      </w:pPr>
      <w:r>
        <w:rPr>
          <w:noProof/>
        </w:rPr>
        <w:drawing>
          <wp:inline distT="0" distB="0" distL="0" distR="0" wp14:anchorId="6BDFDA94" wp14:editId="10B8891A">
            <wp:extent cx="5400040" cy="3002280"/>
            <wp:effectExtent l="0" t="0" r="0" b="762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02280"/>
                    </a:xfrm>
                    <a:prstGeom prst="rect">
                      <a:avLst/>
                    </a:prstGeom>
                  </pic:spPr>
                </pic:pic>
              </a:graphicData>
            </a:graphic>
          </wp:inline>
        </w:drawing>
      </w:r>
    </w:p>
    <w:p w14:paraId="50D0C651" w14:textId="0B52B5B5" w:rsidR="00001666" w:rsidRDefault="00001666" w:rsidP="00C37C4F">
      <w:pPr>
        <w:spacing w:after="0"/>
        <w:ind w:left="0"/>
        <w:jc w:val="both"/>
        <w:rPr>
          <w:rFonts w:ascii="Times New Roman" w:hAnsi="Times New Roman" w:cs="Times New Roman"/>
          <w:sz w:val="24"/>
          <w:szCs w:val="24"/>
          <w:lang w:val="es-ES"/>
        </w:rPr>
        <w:pPrChange w:id="1229" w:author="REBECA" w:date="2021-05-26T18:06:00Z">
          <w:pPr>
            <w:spacing w:after="0"/>
            <w:ind w:left="0"/>
          </w:pPr>
        </w:pPrChange>
      </w:pPr>
      <w:r>
        <w:rPr>
          <w:noProof/>
        </w:rPr>
        <w:drawing>
          <wp:inline distT="0" distB="0" distL="0" distR="0" wp14:anchorId="202811EB" wp14:editId="43756FE6">
            <wp:extent cx="5400040" cy="261175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11755"/>
                    </a:xfrm>
                    <a:prstGeom prst="rect">
                      <a:avLst/>
                    </a:prstGeom>
                  </pic:spPr>
                </pic:pic>
              </a:graphicData>
            </a:graphic>
          </wp:inline>
        </w:drawing>
      </w:r>
    </w:p>
    <w:p w14:paraId="60A989C9" w14:textId="6317DDED" w:rsidR="00001666" w:rsidRDefault="00001666" w:rsidP="00C37C4F">
      <w:pPr>
        <w:spacing w:after="0"/>
        <w:ind w:left="0"/>
        <w:jc w:val="both"/>
        <w:rPr>
          <w:rFonts w:ascii="Times New Roman" w:hAnsi="Times New Roman" w:cs="Times New Roman"/>
          <w:sz w:val="24"/>
          <w:szCs w:val="24"/>
          <w:lang w:val="es-ES"/>
        </w:rPr>
        <w:pPrChange w:id="1230" w:author="REBECA" w:date="2021-05-26T18:06:00Z">
          <w:pPr>
            <w:spacing w:after="0"/>
            <w:ind w:left="0"/>
          </w:pPr>
        </w:pPrChange>
      </w:pPr>
    </w:p>
    <w:p w14:paraId="026C877B" w14:textId="673A00D1" w:rsidR="00D77BF3" w:rsidRDefault="00001666" w:rsidP="00C37C4F">
      <w:pPr>
        <w:pStyle w:val="Ttulo3"/>
        <w:jc w:val="both"/>
        <w:rPr>
          <w:lang w:val="es-ES"/>
        </w:rPr>
        <w:pPrChange w:id="1231" w:author="REBECA" w:date="2021-05-26T18:06:00Z">
          <w:pPr>
            <w:pStyle w:val="Ttulo3"/>
          </w:pPr>
        </w:pPrChange>
      </w:pPr>
      <w:bookmarkStart w:id="1232" w:name="_Toc72965725"/>
      <w:r>
        <w:rPr>
          <w:lang w:val="es-ES"/>
        </w:rPr>
        <w:t>PRÉSTAMOS</w:t>
      </w:r>
      <w:bookmarkEnd w:id="1232"/>
    </w:p>
    <w:p w14:paraId="373E31D6" w14:textId="79BA6F39" w:rsidR="00467689" w:rsidRDefault="00467689" w:rsidP="00C37C4F">
      <w:pPr>
        <w:ind w:left="0"/>
        <w:jc w:val="both"/>
        <w:rPr>
          <w:rFonts w:ascii="Times New Roman" w:hAnsi="Times New Roman" w:cs="Times New Roman"/>
          <w:sz w:val="24"/>
          <w:szCs w:val="24"/>
          <w:lang w:val="es-ES"/>
        </w:rPr>
        <w:pPrChange w:id="1233" w:author="REBECA" w:date="2021-05-26T18:06:00Z">
          <w:pPr>
            <w:ind w:left="0"/>
          </w:pPr>
        </w:pPrChange>
      </w:pPr>
      <w:r>
        <w:rPr>
          <w:rFonts w:ascii="Times New Roman" w:hAnsi="Times New Roman" w:cs="Times New Roman"/>
          <w:sz w:val="24"/>
          <w:szCs w:val="24"/>
          <w:lang w:val="es-ES"/>
        </w:rPr>
        <w:t>El préstamo es una operación financiera, en la que un banco o entidad entrega una cantidad de dinero a una empresa, persona o entidad, que deberá ser devuelto en un plazo determinado. La persona o entidad que presta se denomina prestamista, y la persona o entidad que recibe el dinero se denomina prestatario. Por esta operación se cobrarán una serie de intereses, que tendrá que abonar el prestatario al prestamista.</w:t>
      </w:r>
    </w:p>
    <w:p w14:paraId="180F61B5" w14:textId="7941E932" w:rsidR="000A25EA" w:rsidRDefault="00467689" w:rsidP="00C37C4F">
      <w:pPr>
        <w:ind w:left="0"/>
        <w:jc w:val="both"/>
        <w:rPr>
          <w:rFonts w:ascii="Times New Roman" w:hAnsi="Times New Roman" w:cs="Times New Roman"/>
          <w:sz w:val="24"/>
          <w:szCs w:val="24"/>
          <w:lang w:val="es-ES"/>
        </w:rPr>
        <w:pPrChange w:id="1234" w:author="REBECA" w:date="2021-05-26T18:06:00Z">
          <w:pPr>
            <w:ind w:left="0"/>
          </w:pPr>
        </w:pPrChange>
      </w:pPr>
      <w:r>
        <w:rPr>
          <w:rFonts w:ascii="Times New Roman" w:hAnsi="Times New Roman" w:cs="Times New Roman"/>
          <w:sz w:val="24"/>
          <w:szCs w:val="24"/>
          <w:lang w:val="es-ES"/>
        </w:rPr>
        <w:t>Las partes que componen un préstamo son</w:t>
      </w:r>
      <w:r w:rsidR="000A25EA">
        <w:rPr>
          <w:rFonts w:ascii="Times New Roman" w:hAnsi="Times New Roman" w:cs="Times New Roman"/>
          <w:sz w:val="24"/>
          <w:szCs w:val="24"/>
          <w:lang w:val="es-ES"/>
        </w:rPr>
        <w:t xml:space="preserve">: el capital o principal, que es la cantidad de dinero prestada. El término </w:t>
      </w:r>
      <w:proofErr w:type="spellStart"/>
      <w:r w:rsidR="000A25EA">
        <w:rPr>
          <w:rFonts w:ascii="Times New Roman" w:hAnsi="Times New Roman" w:cs="Times New Roman"/>
          <w:sz w:val="24"/>
          <w:szCs w:val="24"/>
          <w:lang w:val="es-ES"/>
        </w:rPr>
        <w:t>amortizativo</w:t>
      </w:r>
      <w:proofErr w:type="spellEnd"/>
      <w:r w:rsidR="000A25EA">
        <w:rPr>
          <w:rFonts w:ascii="Times New Roman" w:hAnsi="Times New Roman" w:cs="Times New Roman"/>
          <w:sz w:val="24"/>
          <w:szCs w:val="24"/>
          <w:lang w:val="es-ES"/>
        </w:rPr>
        <w:t xml:space="preserve"> o pago, la cantidad que es amortizada cada </w:t>
      </w:r>
      <w:r w:rsidR="000A25EA">
        <w:rPr>
          <w:rFonts w:ascii="Times New Roman" w:hAnsi="Times New Roman" w:cs="Times New Roman"/>
          <w:sz w:val="24"/>
          <w:szCs w:val="24"/>
          <w:lang w:val="es-ES"/>
        </w:rPr>
        <w:lastRenderedPageBreak/>
        <w:t xml:space="preserve">periodo (mensual, trimestral, semestral o anual) haciendo que la deuda disminuya. Los intereses, calculados sobre la parte del capital o deuda pendiente. El capital vivo, es la parte de la deuda pendiente de devolver. El capital amortizado, que es la deuda que ya ha sido devuelta. Y por último la cuota, que es la suma del término </w:t>
      </w:r>
      <w:proofErr w:type="spellStart"/>
      <w:r w:rsidR="000A25EA">
        <w:rPr>
          <w:rFonts w:ascii="Times New Roman" w:hAnsi="Times New Roman" w:cs="Times New Roman"/>
          <w:sz w:val="24"/>
          <w:szCs w:val="24"/>
          <w:lang w:val="es-ES"/>
        </w:rPr>
        <w:t>amortizativo</w:t>
      </w:r>
      <w:proofErr w:type="spellEnd"/>
      <w:r w:rsidR="000A25EA">
        <w:rPr>
          <w:rFonts w:ascii="Times New Roman" w:hAnsi="Times New Roman" w:cs="Times New Roman"/>
          <w:sz w:val="24"/>
          <w:szCs w:val="24"/>
          <w:lang w:val="es-ES"/>
        </w:rPr>
        <w:t xml:space="preserve"> y los intereses.</w:t>
      </w:r>
    </w:p>
    <w:p w14:paraId="2775A43D" w14:textId="77777777" w:rsidR="00D566AF" w:rsidRDefault="00467689" w:rsidP="00C37C4F">
      <w:pPr>
        <w:ind w:left="0"/>
        <w:jc w:val="both"/>
        <w:rPr>
          <w:rFonts w:ascii="Times New Roman" w:hAnsi="Times New Roman" w:cs="Times New Roman"/>
          <w:sz w:val="24"/>
          <w:szCs w:val="24"/>
          <w:lang w:val="es-ES"/>
        </w:rPr>
        <w:pPrChange w:id="1235" w:author="REBECA" w:date="2021-05-26T18:06:00Z">
          <w:pPr>
            <w:ind w:left="0"/>
          </w:pPr>
        </w:pPrChange>
      </w:pPr>
      <w:r>
        <w:rPr>
          <w:rFonts w:ascii="Times New Roman" w:hAnsi="Times New Roman" w:cs="Times New Roman"/>
          <w:sz w:val="24"/>
          <w:szCs w:val="24"/>
          <w:lang w:val="es-ES"/>
        </w:rPr>
        <w:t>Existen diferentes métodos para calcular la amortización del préstamo</w:t>
      </w:r>
      <w:r w:rsidR="00603319">
        <w:rPr>
          <w:rFonts w:ascii="Times New Roman" w:hAnsi="Times New Roman" w:cs="Times New Roman"/>
          <w:sz w:val="24"/>
          <w:szCs w:val="24"/>
          <w:lang w:val="es-ES"/>
        </w:rPr>
        <w:t>, que influyen tanto en el coste financiero de la operación como en las cuotas.</w:t>
      </w:r>
    </w:p>
    <w:p w14:paraId="6980B97A" w14:textId="6EF7C18C" w:rsidR="00E61834" w:rsidRPr="00D566AF" w:rsidRDefault="00D566AF" w:rsidP="00C37C4F">
      <w:pPr>
        <w:ind w:left="0"/>
        <w:jc w:val="both"/>
        <w:rPr>
          <w:rFonts w:ascii="Times New Roman" w:hAnsi="Times New Roman" w:cs="Times New Roman"/>
          <w:sz w:val="24"/>
          <w:szCs w:val="24"/>
          <w:lang w:val="es-ES"/>
        </w:rPr>
        <w:pPrChange w:id="1236" w:author="REBECA" w:date="2021-05-26T18:06:00Z">
          <w:pPr>
            <w:ind w:left="0"/>
          </w:pPr>
        </w:pPrChange>
      </w:pPr>
      <w:r>
        <w:rPr>
          <w:noProof/>
        </w:rPr>
        <w:drawing>
          <wp:anchor distT="0" distB="0" distL="114300" distR="114300" simplePos="0" relativeHeight="251686912" behindDoc="0" locked="0" layoutInCell="1" allowOverlap="1" wp14:anchorId="0BF84887" wp14:editId="31C916A4">
            <wp:simplePos x="0" y="0"/>
            <wp:positionH relativeFrom="margin">
              <wp:align>center</wp:align>
            </wp:positionH>
            <wp:positionV relativeFrom="paragraph">
              <wp:posOffset>1308646</wp:posOffset>
            </wp:positionV>
            <wp:extent cx="5400040" cy="120586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00040" cy="1205865"/>
                    </a:xfrm>
                    <a:prstGeom prst="rect">
                      <a:avLst/>
                    </a:prstGeom>
                  </pic:spPr>
                </pic:pic>
              </a:graphicData>
            </a:graphic>
          </wp:anchor>
        </w:drawing>
      </w:r>
      <w:r w:rsidR="00603319" w:rsidRPr="00D566AF">
        <w:rPr>
          <w:rFonts w:ascii="Times New Roman" w:hAnsi="Times New Roman" w:cs="Times New Roman"/>
          <w:i/>
          <w:iCs/>
          <w:sz w:val="24"/>
          <w:szCs w:val="24"/>
          <w:lang w:val="es-ES"/>
        </w:rPr>
        <w:t>Método Americano</w:t>
      </w:r>
      <w:r w:rsidR="00603319" w:rsidRPr="00D566AF">
        <w:rPr>
          <w:rFonts w:ascii="Times New Roman" w:hAnsi="Times New Roman" w:cs="Times New Roman"/>
          <w:sz w:val="24"/>
          <w:szCs w:val="24"/>
          <w:lang w:val="es-ES"/>
        </w:rPr>
        <w:t>. – consiste en amortizar el total de la deuda al vencimiento del préstamo, liquidando únicamente intereses en los periodos preestablecidos. Es el que menor coste tiene implícito, pero se ha de estar preparado para atender el total de la deuda. La cuota estará formada por los intereses, que serán constantes al igual que el capital vivo, dado que no se realiza</w:t>
      </w:r>
      <w:r>
        <w:rPr>
          <w:rFonts w:ascii="Times New Roman" w:hAnsi="Times New Roman" w:cs="Times New Roman"/>
          <w:sz w:val="24"/>
          <w:szCs w:val="24"/>
          <w:lang w:val="es-ES"/>
        </w:rPr>
        <w:t xml:space="preserve">n </w:t>
      </w:r>
      <w:r w:rsidR="00603319" w:rsidRPr="00D566AF">
        <w:rPr>
          <w:rFonts w:ascii="Times New Roman" w:hAnsi="Times New Roman" w:cs="Times New Roman"/>
          <w:sz w:val="24"/>
          <w:szCs w:val="24"/>
          <w:lang w:val="es-ES"/>
        </w:rPr>
        <w:t xml:space="preserve">amortizaciones. </w:t>
      </w:r>
      <w:r w:rsidR="00E61834" w:rsidRPr="00D566AF">
        <w:rPr>
          <w:rFonts w:ascii="Times New Roman" w:hAnsi="Times New Roman" w:cs="Times New Roman"/>
          <w:sz w:val="24"/>
          <w:szCs w:val="24"/>
          <w:lang w:val="es-ES"/>
        </w:rPr>
        <w:t xml:space="preserve">Para un préstamo de 100.000 euros a devolver en 5 periodos a un interés del 7% </w:t>
      </w:r>
      <w:r>
        <w:rPr>
          <w:rFonts w:ascii="Times New Roman" w:hAnsi="Times New Roman" w:cs="Times New Roman"/>
          <w:sz w:val="24"/>
          <w:szCs w:val="24"/>
          <w:lang w:val="es-ES"/>
        </w:rPr>
        <w:t>podemos ver el siguiente cuadro:</w:t>
      </w:r>
    </w:p>
    <w:p w14:paraId="702A2195" w14:textId="1F8C9333" w:rsidR="00E61834" w:rsidRPr="00E61834" w:rsidRDefault="00E61834" w:rsidP="00C37C4F">
      <w:pPr>
        <w:ind w:left="360"/>
        <w:jc w:val="both"/>
        <w:rPr>
          <w:rFonts w:ascii="Times New Roman" w:hAnsi="Times New Roman" w:cs="Times New Roman"/>
          <w:sz w:val="24"/>
          <w:szCs w:val="24"/>
          <w:lang w:val="es-ES"/>
        </w:rPr>
        <w:pPrChange w:id="1237" w:author="REBECA" w:date="2021-05-26T18:06:00Z">
          <w:pPr>
            <w:ind w:left="360"/>
          </w:pPr>
        </w:pPrChange>
      </w:pPr>
    </w:p>
    <w:p w14:paraId="53E319CE" w14:textId="77777777" w:rsidR="00D77BF3" w:rsidRPr="00D77BF3" w:rsidRDefault="00D77BF3" w:rsidP="00C37C4F">
      <w:pPr>
        <w:ind w:left="0"/>
        <w:jc w:val="both"/>
        <w:rPr>
          <w:lang w:val="es-ES"/>
        </w:rPr>
        <w:pPrChange w:id="1238" w:author="REBECA" w:date="2021-05-26T18:06:00Z">
          <w:pPr>
            <w:ind w:left="0"/>
          </w:pPr>
        </w:pPrChange>
      </w:pPr>
    </w:p>
    <w:p w14:paraId="71331F76" w14:textId="77777777" w:rsidR="00001666" w:rsidRPr="00001666" w:rsidRDefault="00001666" w:rsidP="00C37C4F">
      <w:pPr>
        <w:ind w:left="0"/>
        <w:jc w:val="both"/>
        <w:rPr>
          <w:lang w:val="es-ES"/>
        </w:rPr>
        <w:pPrChange w:id="1239" w:author="REBECA" w:date="2021-05-26T18:06:00Z">
          <w:pPr>
            <w:ind w:left="0"/>
          </w:pPr>
        </w:pPrChange>
      </w:pPr>
    </w:p>
    <w:p w14:paraId="2A54DE16" w14:textId="14D8C1A5" w:rsidR="00001666" w:rsidRDefault="00001666" w:rsidP="00C37C4F">
      <w:pPr>
        <w:spacing w:after="0"/>
        <w:ind w:left="0"/>
        <w:jc w:val="both"/>
        <w:rPr>
          <w:rFonts w:ascii="Times New Roman" w:hAnsi="Times New Roman" w:cs="Times New Roman"/>
          <w:sz w:val="24"/>
          <w:szCs w:val="24"/>
          <w:lang w:val="es-ES"/>
        </w:rPr>
        <w:pPrChange w:id="1240" w:author="REBECA" w:date="2021-05-26T18:06:00Z">
          <w:pPr>
            <w:spacing w:after="0"/>
            <w:ind w:left="0"/>
          </w:pPr>
        </w:pPrChange>
      </w:pPr>
    </w:p>
    <w:p w14:paraId="3E38F436" w14:textId="77777777" w:rsidR="00D566AF" w:rsidRDefault="00D566AF" w:rsidP="00C37C4F">
      <w:pPr>
        <w:spacing w:after="0"/>
        <w:ind w:left="0"/>
        <w:jc w:val="both"/>
        <w:rPr>
          <w:rFonts w:ascii="Times New Roman" w:hAnsi="Times New Roman" w:cs="Times New Roman"/>
          <w:sz w:val="24"/>
          <w:szCs w:val="24"/>
          <w:lang w:val="es-ES"/>
        </w:rPr>
        <w:pPrChange w:id="1241" w:author="REBECA" w:date="2021-05-26T18:06:00Z">
          <w:pPr>
            <w:spacing w:after="0"/>
            <w:ind w:left="0"/>
          </w:pPr>
        </w:pPrChange>
      </w:pPr>
    </w:p>
    <w:p w14:paraId="19C6F15E" w14:textId="2435C7A6" w:rsidR="00E61834" w:rsidRPr="00D566AF" w:rsidRDefault="00E61834" w:rsidP="00C37C4F">
      <w:pPr>
        <w:spacing w:after="0"/>
        <w:ind w:left="0"/>
        <w:jc w:val="both"/>
        <w:rPr>
          <w:rFonts w:ascii="Times New Roman" w:hAnsi="Times New Roman" w:cs="Times New Roman"/>
          <w:sz w:val="24"/>
          <w:szCs w:val="24"/>
          <w:lang w:val="es-ES"/>
        </w:rPr>
        <w:pPrChange w:id="1242" w:author="REBECA" w:date="2021-05-26T18:06:00Z">
          <w:pPr>
            <w:spacing w:after="0"/>
            <w:ind w:left="0"/>
          </w:pPr>
        </w:pPrChange>
      </w:pPr>
      <w:r w:rsidRPr="00D566AF">
        <w:rPr>
          <w:rFonts w:ascii="Times New Roman" w:hAnsi="Times New Roman" w:cs="Times New Roman"/>
          <w:i/>
          <w:iCs/>
          <w:sz w:val="24"/>
          <w:szCs w:val="24"/>
          <w:lang w:val="es-ES"/>
        </w:rPr>
        <w:t>Método Italiano</w:t>
      </w:r>
      <w:r w:rsidRPr="00D566AF">
        <w:rPr>
          <w:rFonts w:ascii="Times New Roman" w:hAnsi="Times New Roman" w:cs="Times New Roman"/>
          <w:sz w:val="24"/>
          <w:szCs w:val="24"/>
          <w:lang w:val="es-ES"/>
        </w:rPr>
        <w:t xml:space="preserve">. – en este caso la cuota de amortización se mantiene constante, mientras los intereses son decrecientes, </w:t>
      </w:r>
      <w:r w:rsidR="00862A1C" w:rsidRPr="00D566AF">
        <w:rPr>
          <w:rFonts w:ascii="Times New Roman" w:hAnsi="Times New Roman" w:cs="Times New Roman"/>
          <w:sz w:val="24"/>
          <w:szCs w:val="24"/>
          <w:lang w:val="es-ES"/>
        </w:rPr>
        <w:t xml:space="preserve">por lo que la cuota </w:t>
      </w:r>
      <w:proofErr w:type="spellStart"/>
      <w:r w:rsidR="00862A1C" w:rsidRPr="00D566AF">
        <w:rPr>
          <w:rFonts w:ascii="Times New Roman" w:hAnsi="Times New Roman" w:cs="Times New Roman"/>
          <w:sz w:val="24"/>
          <w:szCs w:val="24"/>
          <w:lang w:val="es-ES"/>
        </w:rPr>
        <w:t>amortizativa</w:t>
      </w:r>
      <w:proofErr w:type="spellEnd"/>
      <w:r w:rsidR="00862A1C" w:rsidRPr="00D566AF">
        <w:rPr>
          <w:rFonts w:ascii="Times New Roman" w:hAnsi="Times New Roman" w:cs="Times New Roman"/>
          <w:sz w:val="24"/>
          <w:szCs w:val="24"/>
          <w:lang w:val="es-ES"/>
        </w:rPr>
        <w:t xml:space="preserve"> decrece en progresión aritmética.</w:t>
      </w:r>
      <w:r w:rsidRPr="00D566AF">
        <w:rPr>
          <w:rFonts w:ascii="Times New Roman" w:hAnsi="Times New Roman" w:cs="Times New Roman"/>
          <w:sz w:val="24"/>
          <w:szCs w:val="24"/>
          <w:lang w:val="es-ES"/>
        </w:rPr>
        <w:t xml:space="preserve"> En los primeros años liquida menos intereses que otras modalidades, pero aumenta en los últimos tramos. Si tomamos como referencia el ejemplo anterior su cuadro de amortización quedaría de la siguiente forma:</w:t>
      </w:r>
    </w:p>
    <w:p w14:paraId="371E4DF6" w14:textId="1759EEBF" w:rsidR="00E61834" w:rsidRPr="00E61834" w:rsidRDefault="00862A1C" w:rsidP="00C37C4F">
      <w:pPr>
        <w:spacing w:after="0"/>
        <w:ind w:left="0"/>
        <w:jc w:val="both"/>
        <w:rPr>
          <w:rFonts w:ascii="Times New Roman" w:hAnsi="Times New Roman" w:cs="Times New Roman"/>
          <w:sz w:val="24"/>
          <w:szCs w:val="24"/>
          <w:lang w:val="es-ES"/>
        </w:rPr>
        <w:pPrChange w:id="1243" w:author="REBECA" w:date="2021-05-26T18:06:00Z">
          <w:pPr>
            <w:spacing w:after="0"/>
            <w:ind w:left="0"/>
          </w:pPr>
        </w:pPrChange>
      </w:pPr>
      <w:r>
        <w:rPr>
          <w:noProof/>
        </w:rPr>
        <w:drawing>
          <wp:anchor distT="0" distB="0" distL="114300" distR="114300" simplePos="0" relativeHeight="251691008" behindDoc="0" locked="0" layoutInCell="1" allowOverlap="1" wp14:anchorId="42325EF2" wp14:editId="50A95739">
            <wp:simplePos x="0" y="0"/>
            <wp:positionH relativeFrom="column">
              <wp:posOffset>89182</wp:posOffset>
            </wp:positionH>
            <wp:positionV relativeFrom="paragraph">
              <wp:posOffset>66097</wp:posOffset>
            </wp:positionV>
            <wp:extent cx="5400040" cy="1120140"/>
            <wp:effectExtent l="0" t="0" r="0" b="381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00040" cy="1120140"/>
                    </a:xfrm>
                    <a:prstGeom prst="rect">
                      <a:avLst/>
                    </a:prstGeom>
                  </pic:spPr>
                </pic:pic>
              </a:graphicData>
            </a:graphic>
          </wp:anchor>
        </w:drawing>
      </w:r>
    </w:p>
    <w:p w14:paraId="3F1C7690" w14:textId="71C0CAAA" w:rsidR="00E61834" w:rsidRDefault="00E61834" w:rsidP="00C37C4F">
      <w:pPr>
        <w:spacing w:after="0"/>
        <w:ind w:left="360"/>
        <w:jc w:val="both"/>
        <w:rPr>
          <w:rFonts w:ascii="Times New Roman" w:hAnsi="Times New Roman" w:cs="Times New Roman"/>
          <w:sz w:val="24"/>
          <w:szCs w:val="24"/>
          <w:lang w:val="es-ES"/>
        </w:rPr>
        <w:pPrChange w:id="1244" w:author="REBECA" w:date="2021-05-26T18:06:00Z">
          <w:pPr>
            <w:spacing w:after="0"/>
            <w:ind w:left="360"/>
          </w:pPr>
        </w:pPrChange>
      </w:pPr>
    </w:p>
    <w:p w14:paraId="0C2BD405" w14:textId="08718BD4" w:rsidR="00E61834" w:rsidRDefault="00E61834" w:rsidP="00C37C4F">
      <w:pPr>
        <w:spacing w:after="0"/>
        <w:ind w:left="360"/>
        <w:jc w:val="both"/>
        <w:rPr>
          <w:rFonts w:ascii="Times New Roman" w:hAnsi="Times New Roman" w:cs="Times New Roman"/>
          <w:sz w:val="24"/>
          <w:szCs w:val="24"/>
          <w:lang w:val="es-ES"/>
        </w:rPr>
        <w:pPrChange w:id="1245" w:author="REBECA" w:date="2021-05-26T18:06:00Z">
          <w:pPr>
            <w:spacing w:after="0"/>
            <w:ind w:left="360"/>
          </w:pPr>
        </w:pPrChange>
      </w:pPr>
    </w:p>
    <w:p w14:paraId="070DE67D" w14:textId="3B4FEBCE" w:rsidR="00E61834" w:rsidRDefault="00E61834" w:rsidP="00C37C4F">
      <w:pPr>
        <w:spacing w:after="0"/>
        <w:ind w:left="360"/>
        <w:jc w:val="both"/>
        <w:rPr>
          <w:rFonts w:ascii="Times New Roman" w:hAnsi="Times New Roman" w:cs="Times New Roman"/>
          <w:sz w:val="24"/>
          <w:szCs w:val="24"/>
          <w:lang w:val="es-ES"/>
        </w:rPr>
        <w:pPrChange w:id="1246" w:author="REBECA" w:date="2021-05-26T18:06:00Z">
          <w:pPr>
            <w:spacing w:after="0"/>
            <w:ind w:left="360"/>
          </w:pPr>
        </w:pPrChange>
      </w:pPr>
    </w:p>
    <w:p w14:paraId="0415FFA1" w14:textId="5AFC6308" w:rsidR="00E61834" w:rsidRDefault="00E61834" w:rsidP="00C37C4F">
      <w:pPr>
        <w:spacing w:after="0"/>
        <w:ind w:left="360"/>
        <w:jc w:val="both"/>
        <w:rPr>
          <w:rFonts w:ascii="Times New Roman" w:hAnsi="Times New Roman" w:cs="Times New Roman"/>
          <w:sz w:val="24"/>
          <w:szCs w:val="24"/>
          <w:lang w:val="es-ES"/>
        </w:rPr>
        <w:pPrChange w:id="1247" w:author="REBECA" w:date="2021-05-26T18:06:00Z">
          <w:pPr>
            <w:spacing w:after="0"/>
            <w:ind w:left="360"/>
          </w:pPr>
        </w:pPrChange>
      </w:pPr>
    </w:p>
    <w:p w14:paraId="1F7015CE" w14:textId="2A0148E5" w:rsidR="00E61834" w:rsidRDefault="00E61834" w:rsidP="00C37C4F">
      <w:pPr>
        <w:spacing w:after="0"/>
        <w:ind w:left="360"/>
        <w:jc w:val="both"/>
        <w:rPr>
          <w:rFonts w:ascii="Times New Roman" w:hAnsi="Times New Roman" w:cs="Times New Roman"/>
          <w:sz w:val="24"/>
          <w:szCs w:val="24"/>
          <w:lang w:val="es-ES"/>
        </w:rPr>
        <w:pPrChange w:id="1248" w:author="REBECA" w:date="2021-05-26T18:06:00Z">
          <w:pPr>
            <w:spacing w:after="0"/>
            <w:ind w:left="360"/>
          </w:pPr>
        </w:pPrChange>
      </w:pPr>
    </w:p>
    <w:p w14:paraId="0E56307E" w14:textId="1A488C97" w:rsidR="00E61834" w:rsidRDefault="00E61834" w:rsidP="00C37C4F">
      <w:pPr>
        <w:pStyle w:val="Prrafodelista"/>
        <w:spacing w:after="0"/>
        <w:ind w:left="0"/>
        <w:jc w:val="both"/>
        <w:rPr>
          <w:rFonts w:ascii="Times New Roman" w:hAnsi="Times New Roman" w:cs="Times New Roman"/>
          <w:sz w:val="24"/>
          <w:szCs w:val="24"/>
          <w:lang w:val="es-ES"/>
        </w:rPr>
        <w:pPrChange w:id="1249" w:author="REBECA" w:date="2021-05-26T18:06:00Z">
          <w:pPr>
            <w:pStyle w:val="Prrafodelista"/>
            <w:spacing w:after="0"/>
            <w:ind w:left="0"/>
          </w:pPr>
        </w:pPrChange>
      </w:pPr>
      <w:r w:rsidRPr="00D566AF">
        <w:rPr>
          <w:rFonts w:ascii="Times New Roman" w:hAnsi="Times New Roman" w:cs="Times New Roman"/>
          <w:i/>
          <w:iCs/>
          <w:sz w:val="24"/>
          <w:szCs w:val="24"/>
          <w:lang w:val="es-ES"/>
        </w:rPr>
        <w:t>Método francés</w:t>
      </w:r>
      <w:r>
        <w:rPr>
          <w:rFonts w:ascii="Times New Roman" w:hAnsi="Times New Roman" w:cs="Times New Roman"/>
          <w:sz w:val="24"/>
          <w:szCs w:val="24"/>
          <w:lang w:val="es-ES"/>
        </w:rPr>
        <w:t>. – quizás el más extendido, se caracteriza por tener cuotas constantes, siendo la amortización creciente</w:t>
      </w:r>
      <w:r w:rsidR="00862A1C">
        <w:rPr>
          <w:rFonts w:ascii="Times New Roman" w:hAnsi="Times New Roman" w:cs="Times New Roman"/>
          <w:sz w:val="24"/>
          <w:szCs w:val="24"/>
          <w:lang w:val="es-ES"/>
        </w:rPr>
        <w:t xml:space="preserve"> en progresión geométrica, mientras</w:t>
      </w:r>
      <w:r>
        <w:rPr>
          <w:rFonts w:ascii="Times New Roman" w:hAnsi="Times New Roman" w:cs="Times New Roman"/>
          <w:sz w:val="24"/>
          <w:szCs w:val="24"/>
          <w:lang w:val="es-ES"/>
        </w:rPr>
        <w:t xml:space="preserve"> los intereses </w:t>
      </w:r>
      <w:r w:rsidR="00862A1C">
        <w:rPr>
          <w:rFonts w:ascii="Times New Roman" w:hAnsi="Times New Roman" w:cs="Times New Roman"/>
          <w:sz w:val="24"/>
          <w:szCs w:val="24"/>
          <w:lang w:val="es-ES"/>
        </w:rPr>
        <w:t xml:space="preserve">son </w:t>
      </w:r>
      <w:r>
        <w:rPr>
          <w:rFonts w:ascii="Times New Roman" w:hAnsi="Times New Roman" w:cs="Times New Roman"/>
          <w:sz w:val="24"/>
          <w:szCs w:val="24"/>
          <w:lang w:val="es-ES"/>
        </w:rPr>
        <w:t xml:space="preserve">decrecientes. Al final de la vida del préstamo apenas tiene coste financiero, por lo que incentiva a realizar amortizaciones anticipadas al principio </w:t>
      </w:r>
      <w:r w:rsidR="00862A1C">
        <w:rPr>
          <w:rFonts w:ascii="Times New Roman" w:hAnsi="Times New Roman" w:cs="Times New Roman"/>
          <w:sz w:val="24"/>
          <w:szCs w:val="24"/>
          <w:lang w:val="es-ES"/>
        </w:rPr>
        <w:t>de la vida de este. Continuando con el ejemplo, podríamos obtener el siguiente cuadro de amortización:</w:t>
      </w:r>
    </w:p>
    <w:p w14:paraId="46C87EE7" w14:textId="6C462AEF" w:rsidR="00862A1C" w:rsidRDefault="00D566AF" w:rsidP="00C37C4F">
      <w:pPr>
        <w:spacing w:after="0"/>
        <w:ind w:left="360"/>
        <w:jc w:val="both"/>
        <w:rPr>
          <w:rFonts w:ascii="Times New Roman" w:hAnsi="Times New Roman" w:cs="Times New Roman"/>
          <w:sz w:val="24"/>
          <w:szCs w:val="24"/>
          <w:lang w:val="es-ES"/>
        </w:rPr>
        <w:pPrChange w:id="1250" w:author="REBECA" w:date="2021-05-26T18:06:00Z">
          <w:pPr>
            <w:spacing w:after="0"/>
            <w:ind w:left="360"/>
          </w:pPr>
        </w:pPrChange>
      </w:pPr>
      <w:r>
        <w:rPr>
          <w:noProof/>
        </w:rPr>
        <w:drawing>
          <wp:anchor distT="0" distB="0" distL="114300" distR="114300" simplePos="0" relativeHeight="251692032" behindDoc="0" locked="0" layoutInCell="1" allowOverlap="1" wp14:anchorId="309F315C" wp14:editId="785FAB03">
            <wp:simplePos x="0" y="0"/>
            <wp:positionH relativeFrom="margin">
              <wp:posOffset>133125</wp:posOffset>
            </wp:positionH>
            <wp:positionV relativeFrom="paragraph">
              <wp:posOffset>76691</wp:posOffset>
            </wp:positionV>
            <wp:extent cx="5400040" cy="1188720"/>
            <wp:effectExtent l="0" t="0" r="0"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00040" cy="1188720"/>
                    </a:xfrm>
                    <a:prstGeom prst="rect">
                      <a:avLst/>
                    </a:prstGeom>
                  </pic:spPr>
                </pic:pic>
              </a:graphicData>
            </a:graphic>
          </wp:anchor>
        </w:drawing>
      </w:r>
    </w:p>
    <w:p w14:paraId="1F1A78EE" w14:textId="0FD26C4B" w:rsidR="00862A1C" w:rsidRDefault="00862A1C" w:rsidP="00C37C4F">
      <w:pPr>
        <w:spacing w:after="0"/>
        <w:ind w:left="360"/>
        <w:jc w:val="both"/>
        <w:rPr>
          <w:rFonts w:ascii="Times New Roman" w:hAnsi="Times New Roman" w:cs="Times New Roman"/>
          <w:sz w:val="24"/>
          <w:szCs w:val="24"/>
          <w:lang w:val="es-ES"/>
        </w:rPr>
        <w:pPrChange w:id="1251" w:author="REBECA" w:date="2021-05-26T18:06:00Z">
          <w:pPr>
            <w:spacing w:after="0"/>
            <w:ind w:left="360"/>
          </w:pPr>
        </w:pPrChange>
      </w:pPr>
    </w:p>
    <w:p w14:paraId="28A301D8" w14:textId="77777777" w:rsidR="00862A1C" w:rsidRDefault="00862A1C" w:rsidP="00C37C4F">
      <w:pPr>
        <w:spacing w:after="0"/>
        <w:ind w:left="360"/>
        <w:jc w:val="both"/>
        <w:rPr>
          <w:rFonts w:ascii="Times New Roman" w:hAnsi="Times New Roman" w:cs="Times New Roman"/>
          <w:sz w:val="24"/>
          <w:szCs w:val="24"/>
          <w:lang w:val="es-ES"/>
        </w:rPr>
        <w:pPrChange w:id="1252" w:author="REBECA" w:date="2021-05-26T18:06:00Z">
          <w:pPr>
            <w:spacing w:after="0"/>
            <w:ind w:left="360"/>
          </w:pPr>
        </w:pPrChange>
      </w:pPr>
    </w:p>
    <w:p w14:paraId="147C1601" w14:textId="33E32580" w:rsidR="00862A1C" w:rsidRDefault="00D566AF" w:rsidP="00C37C4F">
      <w:pPr>
        <w:spacing w:after="0"/>
        <w:ind w:left="360"/>
        <w:jc w:val="both"/>
        <w:rPr>
          <w:rFonts w:ascii="Times New Roman" w:hAnsi="Times New Roman" w:cs="Times New Roman"/>
          <w:sz w:val="24"/>
          <w:szCs w:val="24"/>
          <w:lang w:val="es-ES"/>
        </w:rPr>
        <w:pPrChange w:id="1253" w:author="REBECA" w:date="2021-05-26T18:06:00Z">
          <w:pPr>
            <w:spacing w:after="0"/>
            <w:ind w:left="360"/>
          </w:pPr>
        </w:pPrChange>
      </w:pPr>
      <w:r>
        <w:rPr>
          <w:rFonts w:ascii="Times New Roman" w:hAnsi="Times New Roman" w:cs="Times New Roman"/>
          <w:sz w:val="24"/>
          <w:szCs w:val="24"/>
          <w:lang w:val="es-ES"/>
        </w:rPr>
        <w:lastRenderedPageBreak/>
        <w:t>Como hemos podido comprobar, el método con mayor coste financiero es el americano</w:t>
      </w:r>
      <w:r w:rsidR="005F5417">
        <w:rPr>
          <w:rFonts w:ascii="Times New Roman" w:hAnsi="Times New Roman" w:cs="Times New Roman"/>
          <w:sz w:val="24"/>
          <w:szCs w:val="24"/>
          <w:lang w:val="es-ES"/>
        </w:rPr>
        <w:t xml:space="preserve"> dado que mantiene el mayor capital vivo durante más tiempo y por tanto nos genera más intereses. </w:t>
      </w:r>
    </w:p>
    <w:p w14:paraId="2C225D2B" w14:textId="5377045A" w:rsidR="005F5417" w:rsidRDefault="004B16CC" w:rsidP="00C37C4F">
      <w:pPr>
        <w:spacing w:after="0"/>
        <w:ind w:left="360"/>
        <w:jc w:val="both"/>
        <w:rPr>
          <w:rFonts w:ascii="Times New Roman" w:hAnsi="Times New Roman" w:cs="Times New Roman"/>
          <w:sz w:val="24"/>
          <w:szCs w:val="24"/>
          <w:lang w:val="es-ES"/>
        </w:rPr>
        <w:pPrChange w:id="1254" w:author="REBECA" w:date="2021-05-26T18:06:00Z">
          <w:pPr>
            <w:spacing w:after="0"/>
            <w:ind w:left="360"/>
          </w:pPr>
        </w:pPrChange>
      </w:pPr>
      <w:r>
        <w:rPr>
          <w:rFonts w:ascii="Times New Roman" w:hAnsi="Times New Roman" w:cs="Times New Roman"/>
          <w:sz w:val="24"/>
          <w:szCs w:val="24"/>
          <w:lang w:val="es-ES"/>
        </w:rPr>
        <w:t>En estas gráficas podemos valorar cómo van cambiando los intereses, la amortización y las cuotas en función del método elegido.</w:t>
      </w:r>
    </w:p>
    <w:p w14:paraId="586ACBEE" w14:textId="6FE061DF" w:rsidR="003E6BDA" w:rsidRDefault="003E6BDA" w:rsidP="00C37C4F">
      <w:pPr>
        <w:spacing w:after="0"/>
        <w:ind w:left="360"/>
        <w:jc w:val="both"/>
        <w:rPr>
          <w:rFonts w:ascii="Times New Roman" w:hAnsi="Times New Roman" w:cs="Times New Roman"/>
          <w:sz w:val="24"/>
          <w:szCs w:val="24"/>
          <w:lang w:val="es-ES"/>
        </w:rPr>
        <w:pPrChange w:id="1255" w:author="REBECA" w:date="2021-05-26T18:06:00Z">
          <w:pPr>
            <w:spacing w:after="0"/>
            <w:ind w:left="360"/>
          </w:pPr>
        </w:pPrChange>
      </w:pPr>
      <w:r>
        <w:rPr>
          <w:noProof/>
        </w:rPr>
        <w:drawing>
          <wp:anchor distT="0" distB="0" distL="114300" distR="114300" simplePos="0" relativeHeight="251696128" behindDoc="0" locked="0" layoutInCell="1" allowOverlap="1" wp14:anchorId="4EB4C16A" wp14:editId="61B1EFD8">
            <wp:simplePos x="0" y="0"/>
            <wp:positionH relativeFrom="margin">
              <wp:posOffset>-321672</wp:posOffset>
            </wp:positionH>
            <wp:positionV relativeFrom="paragraph">
              <wp:posOffset>206737</wp:posOffset>
            </wp:positionV>
            <wp:extent cx="2051741" cy="1070264"/>
            <wp:effectExtent l="0" t="0" r="5715"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51741" cy="10702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52EE09BA" wp14:editId="3E94CE74">
            <wp:simplePos x="0" y="0"/>
            <wp:positionH relativeFrom="column">
              <wp:posOffset>3787019</wp:posOffset>
            </wp:positionH>
            <wp:positionV relativeFrom="paragraph">
              <wp:posOffset>184174</wp:posOffset>
            </wp:positionV>
            <wp:extent cx="2159324" cy="1156970"/>
            <wp:effectExtent l="0" t="0" r="0" b="508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59648" cy="11571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3BADA1B2" wp14:editId="3E55ADCB">
            <wp:simplePos x="0" y="0"/>
            <wp:positionH relativeFrom="column">
              <wp:posOffset>1749875</wp:posOffset>
            </wp:positionH>
            <wp:positionV relativeFrom="paragraph">
              <wp:posOffset>184174</wp:posOffset>
            </wp:positionV>
            <wp:extent cx="2071741" cy="1142727"/>
            <wp:effectExtent l="0" t="0" r="5080" b="63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72398" cy="1143089"/>
                    </a:xfrm>
                    <a:prstGeom prst="rect">
                      <a:avLst/>
                    </a:prstGeom>
                  </pic:spPr>
                </pic:pic>
              </a:graphicData>
            </a:graphic>
            <wp14:sizeRelH relativeFrom="margin">
              <wp14:pctWidth>0</wp14:pctWidth>
            </wp14:sizeRelH>
            <wp14:sizeRelV relativeFrom="margin">
              <wp14:pctHeight>0</wp14:pctHeight>
            </wp14:sizeRelV>
          </wp:anchor>
        </w:drawing>
      </w:r>
    </w:p>
    <w:p w14:paraId="688A0CD3" w14:textId="45B79A6A" w:rsidR="003E6BDA" w:rsidRDefault="003E6BDA" w:rsidP="00C37C4F">
      <w:pPr>
        <w:spacing w:after="0"/>
        <w:ind w:left="360"/>
        <w:jc w:val="both"/>
        <w:rPr>
          <w:rFonts w:ascii="Times New Roman" w:hAnsi="Times New Roman" w:cs="Times New Roman"/>
          <w:sz w:val="24"/>
          <w:szCs w:val="24"/>
          <w:lang w:val="es-ES"/>
        </w:rPr>
        <w:pPrChange w:id="1256" w:author="REBECA" w:date="2021-05-26T18:06:00Z">
          <w:pPr>
            <w:spacing w:after="0"/>
            <w:ind w:left="360"/>
          </w:pPr>
        </w:pPrChange>
      </w:pPr>
    </w:p>
    <w:p w14:paraId="045A1E43" w14:textId="2FCE775B" w:rsidR="003E6BDA" w:rsidRDefault="003E6BDA" w:rsidP="00C37C4F">
      <w:pPr>
        <w:spacing w:after="0"/>
        <w:ind w:left="360"/>
        <w:jc w:val="both"/>
        <w:rPr>
          <w:rFonts w:ascii="Times New Roman" w:hAnsi="Times New Roman" w:cs="Times New Roman"/>
          <w:sz w:val="24"/>
          <w:szCs w:val="24"/>
          <w:lang w:val="es-ES"/>
        </w:rPr>
        <w:pPrChange w:id="1257" w:author="REBECA" w:date="2021-05-26T18:06:00Z">
          <w:pPr>
            <w:spacing w:after="0"/>
            <w:ind w:left="360"/>
          </w:pPr>
        </w:pPrChange>
      </w:pPr>
    </w:p>
    <w:p w14:paraId="254AD2C9" w14:textId="438039B0" w:rsidR="003E6BDA" w:rsidRDefault="003E6BDA" w:rsidP="00C37C4F">
      <w:pPr>
        <w:spacing w:after="0"/>
        <w:ind w:left="360"/>
        <w:jc w:val="both"/>
        <w:rPr>
          <w:rFonts w:ascii="Times New Roman" w:hAnsi="Times New Roman" w:cs="Times New Roman"/>
          <w:sz w:val="24"/>
          <w:szCs w:val="24"/>
          <w:lang w:val="es-ES"/>
        </w:rPr>
        <w:pPrChange w:id="1258" w:author="REBECA" w:date="2021-05-26T18:06:00Z">
          <w:pPr>
            <w:spacing w:after="0"/>
            <w:ind w:left="360"/>
          </w:pPr>
        </w:pPrChange>
      </w:pPr>
    </w:p>
    <w:p w14:paraId="33F8864B" w14:textId="69A86425" w:rsidR="005F5417" w:rsidRDefault="005F5417" w:rsidP="00C37C4F">
      <w:pPr>
        <w:spacing w:after="0"/>
        <w:ind w:left="360"/>
        <w:jc w:val="both"/>
        <w:rPr>
          <w:rFonts w:ascii="Times New Roman" w:hAnsi="Times New Roman" w:cs="Times New Roman"/>
          <w:sz w:val="24"/>
          <w:szCs w:val="24"/>
          <w:lang w:val="es-ES"/>
        </w:rPr>
        <w:pPrChange w:id="1259" w:author="REBECA" w:date="2021-05-26T18:06:00Z">
          <w:pPr>
            <w:spacing w:after="0"/>
            <w:ind w:left="360"/>
          </w:pPr>
        </w:pPrChange>
      </w:pPr>
    </w:p>
    <w:p w14:paraId="496F0CFC" w14:textId="46169448" w:rsidR="005F5417" w:rsidRDefault="005F5417" w:rsidP="00C37C4F">
      <w:pPr>
        <w:spacing w:after="0"/>
        <w:ind w:left="360"/>
        <w:jc w:val="both"/>
        <w:rPr>
          <w:rFonts w:ascii="Times New Roman" w:hAnsi="Times New Roman" w:cs="Times New Roman"/>
          <w:sz w:val="24"/>
          <w:szCs w:val="24"/>
          <w:lang w:val="es-ES"/>
        </w:rPr>
        <w:pPrChange w:id="1260" w:author="REBECA" w:date="2021-05-26T18:06:00Z">
          <w:pPr>
            <w:spacing w:after="0"/>
            <w:ind w:left="360"/>
          </w:pPr>
        </w:pPrChange>
      </w:pPr>
    </w:p>
    <w:p w14:paraId="35E7F828" w14:textId="77777777" w:rsidR="005F5417" w:rsidRDefault="005F5417" w:rsidP="00C37C4F">
      <w:pPr>
        <w:spacing w:after="0"/>
        <w:ind w:left="0"/>
        <w:jc w:val="both"/>
        <w:rPr>
          <w:rFonts w:ascii="Times New Roman" w:hAnsi="Times New Roman" w:cs="Times New Roman"/>
          <w:sz w:val="24"/>
          <w:szCs w:val="24"/>
          <w:lang w:val="es-ES"/>
        </w:rPr>
        <w:pPrChange w:id="1261" w:author="REBECA" w:date="2021-05-26T18:06:00Z">
          <w:pPr>
            <w:spacing w:after="0"/>
            <w:ind w:left="0"/>
          </w:pPr>
        </w:pPrChange>
      </w:pPr>
    </w:p>
    <w:p w14:paraId="36AABCE6" w14:textId="5E6D609E" w:rsidR="005F5417" w:rsidRDefault="004B16CC" w:rsidP="00C37C4F">
      <w:pPr>
        <w:spacing w:after="0"/>
        <w:ind w:left="360"/>
        <w:jc w:val="both"/>
        <w:rPr>
          <w:rFonts w:ascii="Times New Roman" w:hAnsi="Times New Roman" w:cs="Times New Roman"/>
          <w:sz w:val="24"/>
          <w:szCs w:val="24"/>
          <w:lang w:val="es-ES"/>
        </w:rPr>
        <w:pPrChange w:id="1262" w:author="REBECA" w:date="2021-05-26T18:06:00Z">
          <w:pPr>
            <w:spacing w:after="0"/>
            <w:ind w:left="360"/>
          </w:pPr>
        </w:pPrChange>
      </w:pPr>
      <w:r>
        <w:rPr>
          <w:rFonts w:ascii="Times New Roman" w:hAnsi="Times New Roman" w:cs="Times New Roman"/>
          <w:sz w:val="24"/>
          <w:szCs w:val="24"/>
          <w:lang w:val="es-ES"/>
        </w:rPr>
        <w:t xml:space="preserve">Para realizar </w:t>
      </w:r>
      <w:r w:rsidR="008B5C01">
        <w:rPr>
          <w:rFonts w:ascii="Times New Roman" w:hAnsi="Times New Roman" w:cs="Times New Roman"/>
          <w:sz w:val="24"/>
          <w:szCs w:val="24"/>
          <w:lang w:val="es-ES"/>
        </w:rPr>
        <w:t>cálculos de</w:t>
      </w:r>
      <w:r>
        <w:rPr>
          <w:rFonts w:ascii="Times New Roman" w:hAnsi="Times New Roman" w:cs="Times New Roman"/>
          <w:sz w:val="24"/>
          <w:szCs w:val="24"/>
          <w:lang w:val="es-ES"/>
        </w:rPr>
        <w:t xml:space="preserve"> préstamos, Excel dispone de fórmulas financieras, algunas de ellas ya las hemos visto en apartados anteriores, dado que sirven para el cálculo de cualquier inversión o financiación. Estas fórmulas son </w:t>
      </w:r>
      <w:proofErr w:type="spellStart"/>
      <w:r w:rsidR="008B5C01">
        <w:rPr>
          <w:rFonts w:ascii="Times New Roman" w:hAnsi="Times New Roman" w:cs="Times New Roman"/>
          <w:i/>
          <w:iCs/>
          <w:sz w:val="24"/>
          <w:szCs w:val="24"/>
          <w:lang w:val="es-ES"/>
        </w:rPr>
        <w:t>vf</w:t>
      </w:r>
      <w:proofErr w:type="spellEnd"/>
      <w:r w:rsidRPr="004B16CC">
        <w:rPr>
          <w:rFonts w:ascii="Times New Roman" w:hAnsi="Times New Roman" w:cs="Times New Roman"/>
          <w:i/>
          <w:iCs/>
          <w:sz w:val="24"/>
          <w:szCs w:val="24"/>
          <w:lang w:val="es-ES"/>
        </w:rPr>
        <w:t xml:space="preserve">, </w:t>
      </w:r>
      <w:r w:rsidR="008B5C01">
        <w:rPr>
          <w:rFonts w:ascii="Times New Roman" w:hAnsi="Times New Roman" w:cs="Times New Roman"/>
          <w:i/>
          <w:iCs/>
          <w:sz w:val="24"/>
          <w:szCs w:val="24"/>
          <w:lang w:val="es-ES"/>
        </w:rPr>
        <w:t>va</w:t>
      </w:r>
      <w:r w:rsidRPr="004B16CC">
        <w:rPr>
          <w:rFonts w:ascii="Times New Roman" w:hAnsi="Times New Roman" w:cs="Times New Roman"/>
          <w:i/>
          <w:iCs/>
          <w:sz w:val="24"/>
          <w:szCs w:val="24"/>
          <w:lang w:val="es-ES"/>
        </w:rPr>
        <w:t xml:space="preserve">, </w:t>
      </w:r>
      <w:proofErr w:type="spellStart"/>
      <w:r w:rsidRPr="004B16CC">
        <w:rPr>
          <w:rFonts w:ascii="Times New Roman" w:hAnsi="Times New Roman" w:cs="Times New Roman"/>
          <w:i/>
          <w:iCs/>
          <w:sz w:val="24"/>
          <w:szCs w:val="24"/>
          <w:lang w:val="es-ES"/>
        </w:rPr>
        <w:t>nper</w:t>
      </w:r>
      <w:proofErr w:type="spellEnd"/>
      <w:r w:rsidRPr="004B16CC">
        <w:rPr>
          <w:rFonts w:ascii="Times New Roman" w:hAnsi="Times New Roman" w:cs="Times New Roman"/>
          <w:i/>
          <w:iCs/>
          <w:sz w:val="24"/>
          <w:szCs w:val="24"/>
          <w:lang w:val="es-ES"/>
        </w:rPr>
        <w:t>, tasa</w:t>
      </w:r>
      <w:r>
        <w:rPr>
          <w:rFonts w:ascii="Times New Roman" w:hAnsi="Times New Roman" w:cs="Times New Roman"/>
          <w:i/>
          <w:iCs/>
          <w:sz w:val="24"/>
          <w:szCs w:val="24"/>
          <w:lang w:val="es-ES"/>
        </w:rPr>
        <w:t xml:space="preserve"> o pago. </w:t>
      </w:r>
      <w:r>
        <w:rPr>
          <w:rFonts w:ascii="Times New Roman" w:hAnsi="Times New Roman" w:cs="Times New Roman"/>
          <w:sz w:val="24"/>
          <w:szCs w:val="24"/>
          <w:lang w:val="es-ES"/>
        </w:rPr>
        <w:t xml:space="preserve">Sin embargo, disponemos de otras fórmulas como </w:t>
      </w:r>
      <w:proofErr w:type="spellStart"/>
      <w:r w:rsidRPr="004B16CC">
        <w:rPr>
          <w:rFonts w:ascii="Times New Roman" w:hAnsi="Times New Roman" w:cs="Times New Roman"/>
          <w:i/>
          <w:iCs/>
          <w:sz w:val="24"/>
          <w:szCs w:val="24"/>
          <w:lang w:val="es-ES"/>
        </w:rPr>
        <w:t>pagoint</w:t>
      </w:r>
      <w:proofErr w:type="spellEnd"/>
      <w:r>
        <w:rPr>
          <w:rFonts w:ascii="Times New Roman" w:hAnsi="Times New Roman" w:cs="Times New Roman"/>
          <w:i/>
          <w:iCs/>
          <w:sz w:val="24"/>
          <w:szCs w:val="24"/>
          <w:lang w:val="es-ES"/>
        </w:rPr>
        <w:t xml:space="preserve"> (</w:t>
      </w:r>
      <w:proofErr w:type="spellStart"/>
      <w:r>
        <w:rPr>
          <w:rFonts w:ascii="Times New Roman" w:hAnsi="Times New Roman" w:cs="Times New Roman"/>
          <w:i/>
          <w:iCs/>
          <w:sz w:val="24"/>
          <w:szCs w:val="24"/>
          <w:lang w:val="es-ES"/>
        </w:rPr>
        <w:t>ipmt</w:t>
      </w:r>
      <w:proofErr w:type="spellEnd"/>
      <w:r>
        <w:rPr>
          <w:rFonts w:ascii="Times New Roman" w:hAnsi="Times New Roman" w:cs="Times New Roman"/>
          <w:i/>
          <w:iCs/>
          <w:sz w:val="24"/>
          <w:szCs w:val="24"/>
          <w:lang w:val="es-ES"/>
        </w:rPr>
        <w:t xml:space="preserve"> </w:t>
      </w:r>
      <w:r w:rsidRPr="004B16CC">
        <w:rPr>
          <w:rFonts w:ascii="Times New Roman" w:hAnsi="Times New Roman" w:cs="Times New Roman"/>
          <w:sz w:val="24"/>
          <w:szCs w:val="24"/>
          <w:lang w:val="es-ES"/>
        </w:rPr>
        <w:t>en inglés</w:t>
      </w:r>
      <w:r>
        <w:rPr>
          <w:rFonts w:ascii="Times New Roman" w:hAnsi="Times New Roman" w:cs="Times New Roman"/>
          <w:i/>
          <w:iCs/>
          <w:sz w:val="24"/>
          <w:szCs w:val="24"/>
          <w:lang w:val="es-ES"/>
        </w:rPr>
        <w:t xml:space="preserve">), o </w:t>
      </w:r>
      <w:proofErr w:type="spellStart"/>
      <w:r>
        <w:rPr>
          <w:rFonts w:ascii="Times New Roman" w:hAnsi="Times New Roman" w:cs="Times New Roman"/>
          <w:i/>
          <w:iCs/>
          <w:sz w:val="24"/>
          <w:szCs w:val="24"/>
          <w:lang w:val="es-ES"/>
        </w:rPr>
        <w:t>pagoprinc</w:t>
      </w:r>
      <w:proofErr w:type="spellEnd"/>
      <w:r>
        <w:rPr>
          <w:rFonts w:ascii="Times New Roman" w:hAnsi="Times New Roman" w:cs="Times New Roman"/>
          <w:i/>
          <w:iCs/>
          <w:sz w:val="24"/>
          <w:szCs w:val="24"/>
          <w:lang w:val="es-ES"/>
        </w:rPr>
        <w:t xml:space="preserve"> (</w:t>
      </w:r>
      <w:proofErr w:type="spellStart"/>
      <w:r>
        <w:rPr>
          <w:rFonts w:ascii="Times New Roman" w:hAnsi="Times New Roman" w:cs="Times New Roman"/>
          <w:i/>
          <w:iCs/>
          <w:sz w:val="24"/>
          <w:szCs w:val="24"/>
          <w:lang w:val="es-ES"/>
        </w:rPr>
        <w:t>ppmt</w:t>
      </w:r>
      <w:proofErr w:type="spellEnd"/>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 xml:space="preserve">en inglés), que nos pueden servir de gran ayuda a la hora de </w:t>
      </w:r>
      <w:r w:rsidR="008B5C01">
        <w:rPr>
          <w:rFonts w:ascii="Times New Roman" w:hAnsi="Times New Roman" w:cs="Times New Roman"/>
          <w:sz w:val="24"/>
          <w:szCs w:val="24"/>
          <w:lang w:val="es-ES"/>
        </w:rPr>
        <w:t>calcular el pago de intereses por periodos o la cuota de amortización.</w:t>
      </w:r>
    </w:p>
    <w:p w14:paraId="1455357E" w14:textId="206A9E30" w:rsidR="004B16CC" w:rsidRDefault="004B16CC" w:rsidP="00C37C4F">
      <w:pPr>
        <w:spacing w:after="0"/>
        <w:ind w:left="360"/>
        <w:jc w:val="both"/>
        <w:rPr>
          <w:rFonts w:ascii="Times New Roman" w:hAnsi="Times New Roman" w:cs="Times New Roman"/>
          <w:sz w:val="24"/>
          <w:szCs w:val="24"/>
          <w:lang w:val="es-ES"/>
        </w:rPr>
        <w:pPrChange w:id="1263" w:author="REBECA" w:date="2021-05-26T18:06:00Z">
          <w:pPr>
            <w:spacing w:after="0"/>
            <w:ind w:left="360"/>
          </w:pPr>
        </w:pPrChange>
      </w:pPr>
      <w:r>
        <w:rPr>
          <w:rFonts w:ascii="Times New Roman" w:hAnsi="Times New Roman" w:cs="Times New Roman"/>
          <w:sz w:val="24"/>
          <w:szCs w:val="24"/>
          <w:lang w:val="es-ES"/>
        </w:rPr>
        <w:t xml:space="preserve">Estas fórmulas se encuentran incluidas en la librería de Python, </w:t>
      </w:r>
      <w:proofErr w:type="spellStart"/>
      <w:r>
        <w:rPr>
          <w:rFonts w:ascii="Times New Roman" w:hAnsi="Times New Roman" w:cs="Times New Roman"/>
          <w:sz w:val="24"/>
          <w:szCs w:val="24"/>
          <w:lang w:val="es-ES"/>
        </w:rPr>
        <w:t>Numpy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financial</w:t>
      </w:r>
      <w:proofErr w:type="spellEnd"/>
      <w:r>
        <w:rPr>
          <w:rFonts w:ascii="Times New Roman" w:hAnsi="Times New Roman" w:cs="Times New Roman"/>
          <w:sz w:val="24"/>
          <w:szCs w:val="24"/>
          <w:lang w:val="es-ES"/>
        </w:rPr>
        <w:t xml:space="preserve"> con los nombres en inglés (</w:t>
      </w:r>
      <w:proofErr w:type="spellStart"/>
      <w:r w:rsidRPr="004B16CC">
        <w:rPr>
          <w:rFonts w:ascii="Times New Roman" w:hAnsi="Times New Roman" w:cs="Times New Roman"/>
          <w:i/>
          <w:iCs/>
          <w:sz w:val="24"/>
          <w:szCs w:val="24"/>
          <w:lang w:val="es-ES"/>
        </w:rPr>
        <w:t>ipmt</w:t>
      </w:r>
      <w:proofErr w:type="spellEnd"/>
      <w:r w:rsidRPr="004B16CC">
        <w:rPr>
          <w:rFonts w:ascii="Times New Roman" w:hAnsi="Times New Roman" w:cs="Times New Roman"/>
          <w:i/>
          <w:iCs/>
          <w:sz w:val="24"/>
          <w:szCs w:val="24"/>
          <w:lang w:val="es-ES"/>
        </w:rPr>
        <w:t xml:space="preserve"> y </w:t>
      </w:r>
      <w:proofErr w:type="spellStart"/>
      <w:r w:rsidRPr="004B16CC">
        <w:rPr>
          <w:rFonts w:ascii="Times New Roman" w:hAnsi="Times New Roman" w:cs="Times New Roman"/>
          <w:i/>
          <w:iCs/>
          <w:sz w:val="24"/>
          <w:szCs w:val="24"/>
          <w:lang w:val="es-ES"/>
        </w:rPr>
        <w:t>ppmt</w:t>
      </w:r>
      <w:proofErr w:type="spellEnd"/>
      <w:r>
        <w:rPr>
          <w:rFonts w:ascii="Times New Roman" w:hAnsi="Times New Roman" w:cs="Times New Roman"/>
          <w:sz w:val="24"/>
          <w:szCs w:val="24"/>
          <w:lang w:val="es-ES"/>
        </w:rPr>
        <w:t xml:space="preserve">). </w:t>
      </w:r>
      <w:r w:rsidR="00B74793">
        <w:rPr>
          <w:rFonts w:ascii="Times New Roman" w:hAnsi="Times New Roman" w:cs="Times New Roman"/>
          <w:sz w:val="24"/>
          <w:szCs w:val="24"/>
          <w:lang w:val="es-ES"/>
        </w:rPr>
        <w:t xml:space="preserve">Son de especial importancia en los préstamos que utilizan el método francés para el cálculo de amortización, ya que nos permite saber las cuotas mensuales, </w:t>
      </w:r>
      <w:r w:rsidR="00AF21C6">
        <w:rPr>
          <w:rFonts w:ascii="Times New Roman" w:hAnsi="Times New Roman" w:cs="Times New Roman"/>
          <w:sz w:val="24"/>
          <w:szCs w:val="24"/>
          <w:lang w:val="es-ES"/>
        </w:rPr>
        <w:t>así como la parte que corresponde a intereses y la parte que corresponde a amortización. A continuación, podemos ver su funcionamiento:</w:t>
      </w:r>
    </w:p>
    <w:p w14:paraId="7B3B3655" w14:textId="6C6EC467" w:rsidR="00AF21C6" w:rsidRDefault="00454FED" w:rsidP="00E771A8">
      <w:pPr>
        <w:spacing w:after="0"/>
        <w:ind w:left="360"/>
        <w:jc w:val="center"/>
        <w:rPr>
          <w:rFonts w:ascii="Times New Roman" w:hAnsi="Times New Roman" w:cs="Times New Roman"/>
          <w:sz w:val="24"/>
          <w:szCs w:val="24"/>
          <w:lang w:val="es-ES"/>
        </w:rPr>
        <w:pPrChange w:id="1264" w:author="REBECA" w:date="2021-05-26T21:11:00Z">
          <w:pPr>
            <w:spacing w:after="0"/>
            <w:ind w:left="360"/>
          </w:pPr>
        </w:pPrChange>
      </w:pPr>
      <w:r>
        <w:rPr>
          <w:noProof/>
        </w:rPr>
        <w:drawing>
          <wp:inline distT="0" distB="0" distL="0" distR="0" wp14:anchorId="70719C5A" wp14:editId="58C72ED3">
            <wp:extent cx="3009418" cy="1029798"/>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6621" cy="1042529"/>
                    </a:xfrm>
                    <a:prstGeom prst="rect">
                      <a:avLst/>
                    </a:prstGeom>
                  </pic:spPr>
                </pic:pic>
              </a:graphicData>
            </a:graphic>
          </wp:inline>
        </w:drawing>
      </w:r>
    </w:p>
    <w:p w14:paraId="09992AA1" w14:textId="2B0CBAA0" w:rsidR="00AF21C6" w:rsidRDefault="00AF21C6" w:rsidP="00C37C4F">
      <w:pPr>
        <w:spacing w:after="0"/>
        <w:ind w:left="360"/>
        <w:jc w:val="both"/>
        <w:rPr>
          <w:rFonts w:ascii="Times New Roman" w:hAnsi="Times New Roman" w:cs="Times New Roman"/>
          <w:sz w:val="24"/>
          <w:szCs w:val="24"/>
          <w:lang w:val="es-ES"/>
        </w:rPr>
        <w:pPrChange w:id="1265" w:author="REBECA" w:date="2021-05-26T18:06:00Z">
          <w:pPr>
            <w:spacing w:after="0"/>
            <w:ind w:left="360"/>
          </w:pPr>
        </w:pPrChange>
      </w:pPr>
      <w:r>
        <w:rPr>
          <w:rFonts w:ascii="Times New Roman" w:hAnsi="Times New Roman" w:cs="Times New Roman"/>
          <w:sz w:val="24"/>
          <w:szCs w:val="24"/>
          <w:lang w:val="es-ES"/>
        </w:rPr>
        <w:t xml:space="preserve">En este caso, la fórmula </w:t>
      </w:r>
      <w:proofErr w:type="spellStart"/>
      <w:r w:rsidRPr="00454FED">
        <w:rPr>
          <w:rFonts w:ascii="Times New Roman" w:hAnsi="Times New Roman" w:cs="Times New Roman"/>
          <w:i/>
          <w:iCs/>
          <w:sz w:val="24"/>
          <w:szCs w:val="24"/>
          <w:lang w:val="es-ES"/>
        </w:rPr>
        <w:t>pmt</w:t>
      </w:r>
      <w:proofErr w:type="spellEnd"/>
      <w:r>
        <w:rPr>
          <w:rFonts w:ascii="Times New Roman" w:hAnsi="Times New Roman" w:cs="Times New Roman"/>
          <w:sz w:val="24"/>
          <w:szCs w:val="24"/>
          <w:lang w:val="es-ES"/>
        </w:rPr>
        <w:t xml:space="preserve"> requiere que nuestro valor final del préstamo sea 0, dado que no queremos dejar deuda pendiente. Normalmente el devengo de intereses, así como la amortización se realizan al final del periodo, pero podría darse el caso que se realizar al comienzo, y tal caso habría que dejarlo indicado. </w:t>
      </w:r>
    </w:p>
    <w:p w14:paraId="2260473F" w14:textId="6C5C3FB9" w:rsidR="00AF21C6" w:rsidRDefault="00AF21C6" w:rsidP="00E771A8">
      <w:pPr>
        <w:spacing w:after="0"/>
        <w:ind w:left="360"/>
        <w:jc w:val="center"/>
        <w:rPr>
          <w:rFonts w:ascii="Times New Roman" w:hAnsi="Times New Roman" w:cs="Times New Roman"/>
          <w:sz w:val="24"/>
          <w:szCs w:val="24"/>
          <w:lang w:val="es-ES"/>
        </w:rPr>
        <w:pPrChange w:id="1266" w:author="REBECA" w:date="2021-05-26T21:11:00Z">
          <w:pPr>
            <w:spacing w:after="0"/>
            <w:ind w:left="360"/>
          </w:pPr>
        </w:pPrChange>
      </w:pPr>
      <w:r>
        <w:rPr>
          <w:noProof/>
        </w:rPr>
        <w:drawing>
          <wp:inline distT="0" distB="0" distL="0" distR="0" wp14:anchorId="2D7EB8F9" wp14:editId="247D20A6">
            <wp:extent cx="3692324" cy="1107610"/>
            <wp:effectExtent l="0" t="0" r="381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19737" cy="1115833"/>
                    </a:xfrm>
                    <a:prstGeom prst="rect">
                      <a:avLst/>
                    </a:prstGeom>
                  </pic:spPr>
                </pic:pic>
              </a:graphicData>
            </a:graphic>
          </wp:inline>
        </w:drawing>
      </w:r>
    </w:p>
    <w:p w14:paraId="2A058BB4" w14:textId="1B0D745D" w:rsidR="00454FED" w:rsidRDefault="00454FED" w:rsidP="00C37C4F">
      <w:pPr>
        <w:spacing w:after="0"/>
        <w:ind w:left="360"/>
        <w:jc w:val="both"/>
        <w:rPr>
          <w:rFonts w:ascii="Times New Roman" w:hAnsi="Times New Roman" w:cs="Times New Roman"/>
          <w:sz w:val="24"/>
          <w:szCs w:val="24"/>
          <w:lang w:val="es-ES"/>
        </w:rPr>
        <w:pPrChange w:id="1267" w:author="REBECA" w:date="2021-05-26T18:06:00Z">
          <w:pPr>
            <w:spacing w:after="0"/>
            <w:ind w:left="360"/>
          </w:pPr>
        </w:pPrChange>
      </w:pPr>
      <w:r>
        <w:rPr>
          <w:rFonts w:ascii="Times New Roman" w:hAnsi="Times New Roman" w:cs="Times New Roman"/>
          <w:sz w:val="24"/>
          <w:szCs w:val="24"/>
          <w:lang w:val="es-ES"/>
        </w:rPr>
        <w:t xml:space="preserve">Mediante el bucle </w:t>
      </w:r>
      <w:proofErr w:type="spellStart"/>
      <w:r w:rsidRPr="00454FED">
        <w:rPr>
          <w:rFonts w:ascii="Times New Roman" w:hAnsi="Times New Roman" w:cs="Times New Roman"/>
          <w:i/>
          <w:iCs/>
          <w:sz w:val="24"/>
          <w:szCs w:val="24"/>
          <w:lang w:val="es-ES"/>
        </w:rPr>
        <w:t>for</w:t>
      </w:r>
      <w:proofErr w:type="spellEnd"/>
      <w:r>
        <w:rPr>
          <w:rFonts w:ascii="Times New Roman" w:hAnsi="Times New Roman" w:cs="Times New Roman"/>
          <w:sz w:val="24"/>
          <w:szCs w:val="24"/>
          <w:lang w:val="es-ES"/>
        </w:rPr>
        <w:t xml:space="preserve"> podemos calcular el capital vivo o pendiente de cada uno de los periodos, utilizando la fórmula </w:t>
      </w:r>
      <w:proofErr w:type="spellStart"/>
      <w:r w:rsidRPr="00454FED">
        <w:rPr>
          <w:rFonts w:ascii="Times New Roman" w:hAnsi="Times New Roman" w:cs="Times New Roman"/>
          <w:i/>
          <w:iCs/>
          <w:sz w:val="24"/>
          <w:szCs w:val="24"/>
          <w:lang w:val="es-ES"/>
        </w:rPr>
        <w:t>fv</w:t>
      </w:r>
      <w:proofErr w:type="spellEnd"/>
      <w:r w:rsidRPr="00454FED">
        <w:rPr>
          <w:rFonts w:ascii="Times New Roman" w:hAnsi="Times New Roman" w:cs="Times New Roman"/>
          <w:i/>
          <w:iCs/>
          <w:sz w:val="24"/>
          <w:szCs w:val="24"/>
          <w:lang w:val="es-ES"/>
        </w:rPr>
        <w:t>,</w:t>
      </w:r>
      <w:r>
        <w:rPr>
          <w:rFonts w:ascii="Times New Roman" w:hAnsi="Times New Roman" w:cs="Times New Roman"/>
          <w:sz w:val="24"/>
          <w:szCs w:val="24"/>
          <w:lang w:val="es-ES"/>
        </w:rPr>
        <w:t xml:space="preserve"> e indicando el pago que se ha calculado previamente. El capital vivo de un préstamo a un instante corresponde a la reserva matemática por la derecha de ese instante, una vez se ha amortizado el término que </w:t>
      </w:r>
      <w:r>
        <w:rPr>
          <w:rFonts w:ascii="Times New Roman" w:hAnsi="Times New Roman" w:cs="Times New Roman"/>
          <w:sz w:val="24"/>
          <w:szCs w:val="24"/>
          <w:lang w:val="es-ES"/>
        </w:rPr>
        <w:lastRenderedPageBreak/>
        <w:t xml:space="preserve">vence en ese momento. Existen tres métodos para calcular la reserva matemática, recurrente, retrospectivo y prospectivo, siendo el más usado en los préstamos de </w:t>
      </w:r>
      <w:proofErr w:type="spellStart"/>
      <w:r>
        <w:rPr>
          <w:rFonts w:ascii="Times New Roman" w:hAnsi="Times New Roman" w:cs="Times New Roman"/>
          <w:sz w:val="24"/>
          <w:szCs w:val="24"/>
          <w:lang w:val="es-ES"/>
        </w:rPr>
        <w:t>tip</w:t>
      </w:r>
      <w:proofErr w:type="spellEnd"/>
      <w:r>
        <w:rPr>
          <w:rFonts w:ascii="Times New Roman" w:hAnsi="Times New Roman" w:cs="Times New Roman"/>
          <w:sz w:val="24"/>
          <w:szCs w:val="24"/>
          <w:lang w:val="es-ES"/>
        </w:rPr>
        <w:t xml:space="preserve"> francés el método </w:t>
      </w:r>
      <w:proofErr w:type="spellStart"/>
      <w:r>
        <w:rPr>
          <w:rFonts w:ascii="Times New Roman" w:hAnsi="Times New Roman" w:cs="Times New Roman"/>
          <w:sz w:val="24"/>
          <w:szCs w:val="24"/>
          <w:lang w:val="es-ES"/>
        </w:rPr>
        <w:t>prospetivo</w:t>
      </w:r>
      <w:proofErr w:type="spellEnd"/>
      <w:r>
        <w:rPr>
          <w:rFonts w:ascii="Times New Roman" w:hAnsi="Times New Roman" w:cs="Times New Roman"/>
          <w:sz w:val="24"/>
          <w:szCs w:val="24"/>
          <w:lang w:val="es-ES"/>
        </w:rPr>
        <w:t>.</w:t>
      </w:r>
    </w:p>
    <w:p w14:paraId="57BA2542" w14:textId="093DB4E5" w:rsidR="00454FED" w:rsidRDefault="00454FED" w:rsidP="00E771A8">
      <w:pPr>
        <w:spacing w:after="0"/>
        <w:ind w:left="360"/>
        <w:jc w:val="center"/>
        <w:rPr>
          <w:rFonts w:ascii="Times New Roman" w:hAnsi="Times New Roman" w:cs="Times New Roman"/>
          <w:sz w:val="24"/>
          <w:szCs w:val="24"/>
          <w:lang w:val="es-ES"/>
        </w:rPr>
        <w:pPrChange w:id="1268" w:author="REBECA" w:date="2021-05-26T21:11:00Z">
          <w:pPr>
            <w:spacing w:after="0"/>
            <w:ind w:left="360"/>
          </w:pPr>
        </w:pPrChange>
      </w:pPr>
      <w:r>
        <w:rPr>
          <w:noProof/>
        </w:rPr>
        <w:drawing>
          <wp:inline distT="0" distB="0" distL="0" distR="0" wp14:anchorId="49196E1E" wp14:editId="12290E49">
            <wp:extent cx="4190036" cy="1111069"/>
            <wp:effectExtent l="0" t="0" r="127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0682" cy="1119195"/>
                    </a:xfrm>
                    <a:prstGeom prst="rect">
                      <a:avLst/>
                    </a:prstGeom>
                  </pic:spPr>
                </pic:pic>
              </a:graphicData>
            </a:graphic>
          </wp:inline>
        </w:drawing>
      </w:r>
    </w:p>
    <w:p w14:paraId="76C2D750" w14:textId="2864DD2B" w:rsidR="00AF21C6" w:rsidRDefault="00454FED" w:rsidP="00C37C4F">
      <w:pPr>
        <w:spacing w:after="0"/>
        <w:ind w:left="360"/>
        <w:jc w:val="both"/>
        <w:rPr>
          <w:rFonts w:ascii="Times New Roman" w:hAnsi="Times New Roman" w:cs="Times New Roman"/>
          <w:sz w:val="24"/>
          <w:szCs w:val="24"/>
          <w:lang w:val="es-ES"/>
        </w:rPr>
        <w:pPrChange w:id="1269" w:author="REBECA" w:date="2021-05-26T18:06:00Z">
          <w:pPr>
            <w:spacing w:after="0"/>
            <w:ind w:left="360"/>
          </w:pPr>
        </w:pPrChange>
      </w:pPr>
      <w:r>
        <w:rPr>
          <w:rFonts w:ascii="Times New Roman" w:hAnsi="Times New Roman" w:cs="Times New Roman"/>
          <w:sz w:val="24"/>
          <w:szCs w:val="24"/>
          <w:lang w:val="es-ES"/>
        </w:rPr>
        <w:t xml:space="preserve">Aquí podemos comprobar como la fórmula </w:t>
      </w:r>
      <w:proofErr w:type="spellStart"/>
      <w:r w:rsidRPr="00454FED">
        <w:rPr>
          <w:rFonts w:ascii="Times New Roman" w:hAnsi="Times New Roman" w:cs="Times New Roman"/>
          <w:i/>
          <w:iCs/>
          <w:sz w:val="24"/>
          <w:szCs w:val="24"/>
          <w:lang w:val="es-ES"/>
        </w:rPr>
        <w:t>ppmt</w:t>
      </w:r>
      <w:proofErr w:type="spellEnd"/>
      <w:r>
        <w:rPr>
          <w:rFonts w:ascii="Times New Roman" w:hAnsi="Times New Roman" w:cs="Times New Roman"/>
          <w:sz w:val="24"/>
          <w:szCs w:val="24"/>
          <w:lang w:val="es-ES"/>
        </w:rPr>
        <w:t xml:space="preserve"> nos permite conocer la parte de la cuota que es destinada a la amortización del préstamo, disminuyendo la deuda en progresión geométrica.</w:t>
      </w:r>
    </w:p>
    <w:p w14:paraId="11C772BD" w14:textId="7B798650" w:rsidR="00454FED" w:rsidRDefault="00454FED" w:rsidP="00E771A8">
      <w:pPr>
        <w:spacing w:after="0"/>
        <w:ind w:left="360"/>
        <w:jc w:val="center"/>
        <w:rPr>
          <w:rFonts w:ascii="Times New Roman" w:hAnsi="Times New Roman" w:cs="Times New Roman"/>
          <w:sz w:val="24"/>
          <w:szCs w:val="24"/>
          <w:lang w:val="es-ES"/>
        </w:rPr>
        <w:pPrChange w:id="1270" w:author="REBECA" w:date="2021-05-26T21:11:00Z">
          <w:pPr>
            <w:spacing w:after="0"/>
            <w:ind w:left="360"/>
          </w:pPr>
        </w:pPrChange>
      </w:pPr>
      <w:r>
        <w:rPr>
          <w:noProof/>
        </w:rPr>
        <w:drawing>
          <wp:inline distT="0" distB="0" distL="0" distR="0" wp14:anchorId="021674B0" wp14:editId="4AE65A7C">
            <wp:extent cx="3223550" cy="1477208"/>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0955" cy="1489767"/>
                    </a:xfrm>
                    <a:prstGeom prst="rect">
                      <a:avLst/>
                    </a:prstGeom>
                  </pic:spPr>
                </pic:pic>
              </a:graphicData>
            </a:graphic>
          </wp:inline>
        </w:drawing>
      </w:r>
    </w:p>
    <w:p w14:paraId="7059F043" w14:textId="3F08DF32" w:rsidR="008B5C01" w:rsidRDefault="00454FED" w:rsidP="00C37C4F">
      <w:pPr>
        <w:spacing w:after="0"/>
        <w:ind w:left="360"/>
        <w:jc w:val="both"/>
        <w:rPr>
          <w:rFonts w:ascii="Times New Roman" w:hAnsi="Times New Roman" w:cs="Times New Roman"/>
          <w:sz w:val="24"/>
          <w:szCs w:val="24"/>
          <w:lang w:val="es-ES"/>
        </w:rPr>
        <w:pPrChange w:id="1271" w:author="REBECA" w:date="2021-05-26T18:06:00Z">
          <w:pPr>
            <w:spacing w:after="0"/>
            <w:ind w:left="360"/>
          </w:pPr>
        </w:pPrChange>
      </w:pPr>
      <w:r>
        <w:rPr>
          <w:rFonts w:ascii="Times New Roman" w:hAnsi="Times New Roman" w:cs="Times New Roman"/>
          <w:sz w:val="24"/>
          <w:szCs w:val="24"/>
          <w:lang w:val="es-ES"/>
        </w:rPr>
        <w:t xml:space="preserve">Finalmente, mediante la fórmula </w:t>
      </w:r>
      <w:proofErr w:type="spellStart"/>
      <w:r w:rsidRPr="00CB018E">
        <w:rPr>
          <w:rFonts w:ascii="Times New Roman" w:hAnsi="Times New Roman" w:cs="Times New Roman"/>
          <w:i/>
          <w:iCs/>
          <w:sz w:val="24"/>
          <w:szCs w:val="24"/>
          <w:lang w:val="es-ES"/>
        </w:rPr>
        <w:t>ipmt</w:t>
      </w:r>
      <w:proofErr w:type="spellEnd"/>
      <w:r>
        <w:rPr>
          <w:rFonts w:ascii="Times New Roman" w:hAnsi="Times New Roman" w:cs="Times New Roman"/>
          <w:sz w:val="24"/>
          <w:szCs w:val="24"/>
          <w:lang w:val="es-ES"/>
        </w:rPr>
        <w:t xml:space="preserve"> </w:t>
      </w:r>
      <w:r w:rsidR="00CB018E">
        <w:rPr>
          <w:rFonts w:ascii="Times New Roman" w:hAnsi="Times New Roman" w:cs="Times New Roman"/>
          <w:sz w:val="24"/>
          <w:szCs w:val="24"/>
          <w:lang w:val="es-ES"/>
        </w:rPr>
        <w:t>calculamos</w:t>
      </w:r>
      <w:r>
        <w:rPr>
          <w:rFonts w:ascii="Times New Roman" w:hAnsi="Times New Roman" w:cs="Times New Roman"/>
          <w:sz w:val="24"/>
          <w:szCs w:val="24"/>
          <w:lang w:val="es-ES"/>
        </w:rPr>
        <w:t xml:space="preserve"> la parte</w:t>
      </w:r>
      <w:r w:rsidR="00CB018E">
        <w:rPr>
          <w:rFonts w:ascii="Times New Roman" w:hAnsi="Times New Roman" w:cs="Times New Roman"/>
          <w:sz w:val="24"/>
          <w:szCs w:val="24"/>
          <w:lang w:val="es-ES"/>
        </w:rPr>
        <w:t xml:space="preserve"> de nuestra cuota periódica destinada </w:t>
      </w:r>
      <w:r>
        <w:rPr>
          <w:rFonts w:ascii="Times New Roman" w:hAnsi="Times New Roman" w:cs="Times New Roman"/>
          <w:sz w:val="24"/>
          <w:szCs w:val="24"/>
          <w:lang w:val="es-ES"/>
        </w:rPr>
        <w:t>a</w:t>
      </w:r>
      <w:r w:rsidR="00CB018E">
        <w:rPr>
          <w:rFonts w:ascii="Times New Roman" w:hAnsi="Times New Roman" w:cs="Times New Roman"/>
          <w:sz w:val="24"/>
          <w:szCs w:val="24"/>
          <w:lang w:val="es-ES"/>
        </w:rPr>
        <w:t xml:space="preserve">l pago de </w:t>
      </w:r>
      <w:r>
        <w:rPr>
          <w:rFonts w:ascii="Times New Roman" w:hAnsi="Times New Roman" w:cs="Times New Roman"/>
          <w:sz w:val="24"/>
          <w:szCs w:val="24"/>
          <w:lang w:val="es-ES"/>
        </w:rPr>
        <w:t xml:space="preserve">intereses de nuestro préstamo. </w:t>
      </w:r>
      <w:r w:rsidR="00CB018E">
        <w:rPr>
          <w:rFonts w:ascii="Times New Roman" w:hAnsi="Times New Roman" w:cs="Times New Roman"/>
          <w:sz w:val="24"/>
          <w:szCs w:val="24"/>
          <w:lang w:val="es-ES"/>
        </w:rPr>
        <w:t xml:space="preserve">Mediante una sencilla suma, podemos comprobar que cada periodo nos da como resultado el pago inicial que hemos calculado. </w:t>
      </w:r>
    </w:p>
    <w:p w14:paraId="6D310F3C" w14:textId="0C302933" w:rsidR="00CB018E" w:rsidRDefault="00CB018E" w:rsidP="00C37C4F">
      <w:pPr>
        <w:spacing w:after="0"/>
        <w:ind w:left="360"/>
        <w:jc w:val="both"/>
        <w:rPr>
          <w:rFonts w:ascii="Times New Roman" w:hAnsi="Times New Roman" w:cs="Times New Roman"/>
          <w:sz w:val="24"/>
          <w:szCs w:val="24"/>
          <w:lang w:val="es-ES"/>
        </w:rPr>
        <w:pPrChange w:id="1272" w:author="REBECA" w:date="2021-05-26T18:06:00Z">
          <w:pPr>
            <w:spacing w:after="0"/>
            <w:ind w:left="360"/>
          </w:pPr>
        </w:pPrChange>
      </w:pPr>
      <w:r>
        <w:rPr>
          <w:rFonts w:ascii="Times New Roman" w:hAnsi="Times New Roman" w:cs="Times New Roman"/>
          <w:sz w:val="24"/>
          <w:szCs w:val="24"/>
          <w:lang w:val="es-ES"/>
        </w:rPr>
        <w:t xml:space="preserve">A partir de aquí podemos construir nuestro cuadro de amortización, en este caso usando la librería </w:t>
      </w:r>
      <w:proofErr w:type="spellStart"/>
      <w:r w:rsidRPr="00CB018E">
        <w:rPr>
          <w:rFonts w:ascii="Times New Roman" w:hAnsi="Times New Roman" w:cs="Times New Roman"/>
          <w:i/>
          <w:iCs/>
          <w:sz w:val="24"/>
          <w:szCs w:val="24"/>
          <w:lang w:val="es-ES"/>
        </w:rPr>
        <w:t>tabulate</w:t>
      </w:r>
      <w:proofErr w:type="spellEnd"/>
      <w:r w:rsidRPr="00CB018E">
        <w:rPr>
          <w:rFonts w:ascii="Times New Roman" w:hAnsi="Times New Roman" w:cs="Times New Roman"/>
          <w:i/>
          <w:iCs/>
          <w:sz w:val="24"/>
          <w:szCs w:val="24"/>
          <w:lang w:val="es-ES"/>
        </w:rPr>
        <w:t>,</w:t>
      </w:r>
      <w:r>
        <w:rPr>
          <w:rFonts w:ascii="Times New Roman" w:hAnsi="Times New Roman" w:cs="Times New Roman"/>
          <w:sz w:val="24"/>
          <w:szCs w:val="24"/>
          <w:lang w:val="es-ES"/>
        </w:rPr>
        <w:t xml:space="preserve"> incluida en Python. Esta librería nos permitirá dar la apariencia de un cuadro, y nos facilitará la lectura de los datos, mediante el siguiente código:</w:t>
      </w:r>
    </w:p>
    <w:p w14:paraId="2D3E722B" w14:textId="7B476489" w:rsidR="00CB018E" w:rsidRDefault="00CB018E" w:rsidP="00E771A8">
      <w:pPr>
        <w:spacing w:after="0"/>
        <w:ind w:left="360"/>
        <w:jc w:val="center"/>
        <w:rPr>
          <w:rFonts w:ascii="Times New Roman" w:hAnsi="Times New Roman" w:cs="Times New Roman"/>
          <w:sz w:val="24"/>
          <w:szCs w:val="24"/>
          <w:lang w:val="es-ES"/>
        </w:rPr>
        <w:pPrChange w:id="1273" w:author="REBECA" w:date="2021-05-26T21:11:00Z">
          <w:pPr>
            <w:spacing w:after="0"/>
            <w:ind w:left="360"/>
          </w:pPr>
        </w:pPrChange>
      </w:pPr>
      <w:r>
        <w:rPr>
          <w:noProof/>
        </w:rPr>
        <w:drawing>
          <wp:inline distT="0" distB="0" distL="0" distR="0" wp14:anchorId="16143673" wp14:editId="464969A7">
            <wp:extent cx="3605514" cy="2013050"/>
            <wp:effectExtent l="0" t="0" r="0" b="635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2803" cy="2022703"/>
                    </a:xfrm>
                    <a:prstGeom prst="rect">
                      <a:avLst/>
                    </a:prstGeom>
                  </pic:spPr>
                </pic:pic>
              </a:graphicData>
            </a:graphic>
          </wp:inline>
        </w:drawing>
      </w:r>
    </w:p>
    <w:p w14:paraId="4BBBD50A" w14:textId="7CE8CA83" w:rsidR="00B74793" w:rsidRDefault="00CB018E" w:rsidP="00C37C4F">
      <w:pPr>
        <w:spacing w:after="0"/>
        <w:ind w:left="0"/>
        <w:jc w:val="both"/>
        <w:rPr>
          <w:rFonts w:ascii="Times New Roman" w:hAnsi="Times New Roman" w:cs="Times New Roman"/>
          <w:sz w:val="24"/>
          <w:szCs w:val="24"/>
          <w:lang w:val="es-ES"/>
        </w:rPr>
        <w:pPrChange w:id="1274" w:author="REBECA" w:date="2021-05-26T18:06:00Z">
          <w:pPr>
            <w:spacing w:after="0"/>
            <w:ind w:left="0"/>
          </w:pPr>
        </w:pPrChange>
      </w:pPr>
      <w:r>
        <w:rPr>
          <w:noProof/>
        </w:rPr>
        <w:drawing>
          <wp:anchor distT="0" distB="0" distL="114300" distR="114300" simplePos="0" relativeHeight="251697152" behindDoc="0" locked="0" layoutInCell="1" allowOverlap="1" wp14:anchorId="78950571" wp14:editId="4A04FBCB">
            <wp:simplePos x="0" y="0"/>
            <wp:positionH relativeFrom="column">
              <wp:posOffset>986271</wp:posOffset>
            </wp:positionH>
            <wp:positionV relativeFrom="paragraph">
              <wp:posOffset>5460</wp:posOffset>
            </wp:positionV>
            <wp:extent cx="3674962" cy="819347"/>
            <wp:effectExtent l="0" t="0" r="1905"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74962" cy="819347"/>
                    </a:xfrm>
                    <a:prstGeom prst="rect">
                      <a:avLst/>
                    </a:prstGeom>
                  </pic:spPr>
                </pic:pic>
              </a:graphicData>
            </a:graphic>
          </wp:anchor>
        </w:drawing>
      </w:r>
    </w:p>
    <w:p w14:paraId="1A15636E" w14:textId="1557052E" w:rsidR="008B5C01" w:rsidRDefault="008B5C01" w:rsidP="00C37C4F">
      <w:pPr>
        <w:spacing w:after="0"/>
        <w:ind w:left="360"/>
        <w:jc w:val="both"/>
        <w:rPr>
          <w:rFonts w:ascii="Times New Roman" w:hAnsi="Times New Roman" w:cs="Times New Roman"/>
          <w:sz w:val="24"/>
          <w:szCs w:val="24"/>
          <w:lang w:val="es-ES"/>
        </w:rPr>
        <w:pPrChange w:id="1275" w:author="REBECA" w:date="2021-05-26T18:06:00Z">
          <w:pPr>
            <w:spacing w:after="0"/>
            <w:ind w:left="360"/>
          </w:pPr>
        </w:pPrChange>
      </w:pPr>
    </w:p>
    <w:p w14:paraId="6BFAE3B4" w14:textId="09ADEF6A" w:rsidR="008B5C01" w:rsidRDefault="008B5C01" w:rsidP="00C37C4F">
      <w:pPr>
        <w:spacing w:after="0"/>
        <w:ind w:left="360"/>
        <w:jc w:val="both"/>
        <w:rPr>
          <w:rFonts w:ascii="Times New Roman" w:hAnsi="Times New Roman" w:cs="Times New Roman"/>
          <w:sz w:val="24"/>
          <w:szCs w:val="24"/>
          <w:lang w:val="es-ES"/>
        </w:rPr>
        <w:pPrChange w:id="1276" w:author="REBECA" w:date="2021-05-26T18:06:00Z">
          <w:pPr>
            <w:spacing w:after="0"/>
            <w:ind w:left="360"/>
          </w:pPr>
        </w:pPrChange>
      </w:pPr>
    </w:p>
    <w:p w14:paraId="70C677AB" w14:textId="08E9C3E0" w:rsidR="00CB018E" w:rsidRDefault="00CB018E" w:rsidP="00C37C4F">
      <w:pPr>
        <w:spacing w:after="0"/>
        <w:ind w:left="360"/>
        <w:jc w:val="both"/>
        <w:rPr>
          <w:rFonts w:ascii="Times New Roman" w:hAnsi="Times New Roman" w:cs="Times New Roman"/>
          <w:sz w:val="24"/>
          <w:szCs w:val="24"/>
          <w:lang w:val="es-ES"/>
        </w:rPr>
        <w:pPrChange w:id="1277" w:author="REBECA" w:date="2021-05-26T18:06:00Z">
          <w:pPr>
            <w:spacing w:after="0"/>
            <w:ind w:left="360"/>
          </w:pPr>
        </w:pPrChange>
      </w:pPr>
    </w:p>
    <w:p w14:paraId="0B0C1975" w14:textId="6A395001" w:rsidR="00CB018E" w:rsidRDefault="00CB018E" w:rsidP="00C37C4F">
      <w:pPr>
        <w:spacing w:after="0"/>
        <w:ind w:left="360"/>
        <w:jc w:val="both"/>
        <w:rPr>
          <w:rFonts w:ascii="Times New Roman" w:hAnsi="Times New Roman" w:cs="Times New Roman"/>
          <w:sz w:val="24"/>
          <w:szCs w:val="24"/>
          <w:lang w:val="es-ES"/>
        </w:rPr>
        <w:pPrChange w:id="1278" w:author="REBECA" w:date="2021-05-26T18:06:00Z">
          <w:pPr>
            <w:spacing w:after="0"/>
            <w:ind w:left="360"/>
          </w:pPr>
        </w:pPrChange>
      </w:pPr>
    </w:p>
    <w:p w14:paraId="33BF208A" w14:textId="52845866" w:rsidR="00CB018E" w:rsidRDefault="00CB018E" w:rsidP="00C37C4F">
      <w:pPr>
        <w:spacing w:after="0"/>
        <w:ind w:left="360"/>
        <w:jc w:val="both"/>
        <w:rPr>
          <w:rFonts w:ascii="Times New Roman" w:hAnsi="Times New Roman" w:cs="Times New Roman"/>
          <w:sz w:val="24"/>
          <w:szCs w:val="24"/>
          <w:lang w:val="es-ES"/>
        </w:rPr>
        <w:pPrChange w:id="1279" w:author="REBECA" w:date="2021-05-26T18:06:00Z">
          <w:pPr>
            <w:spacing w:after="0"/>
            <w:ind w:left="360"/>
          </w:pPr>
        </w:pPrChange>
      </w:pPr>
      <w:r>
        <w:rPr>
          <w:rFonts w:ascii="Times New Roman" w:hAnsi="Times New Roman" w:cs="Times New Roman"/>
          <w:sz w:val="24"/>
          <w:szCs w:val="24"/>
          <w:lang w:val="es-ES"/>
        </w:rPr>
        <w:lastRenderedPageBreak/>
        <w:t xml:space="preserve">Una de la mayore ventajas de Python es la rapidez de cálculo en grandes volúmenes de datos, y comprobarlo hemos realizado un ejercicio ficticio, generando 100 de tipos de interés diferentes. Posteriormente hemos calculado la cuota, los intereses y </w:t>
      </w:r>
      <w:r w:rsidR="00E96B02">
        <w:rPr>
          <w:rFonts w:ascii="Times New Roman" w:hAnsi="Times New Roman" w:cs="Times New Roman"/>
          <w:sz w:val="24"/>
          <w:szCs w:val="24"/>
          <w:lang w:val="es-ES"/>
        </w:rPr>
        <w:t xml:space="preserve">total </w:t>
      </w:r>
      <w:r>
        <w:rPr>
          <w:rFonts w:ascii="Times New Roman" w:hAnsi="Times New Roman" w:cs="Times New Roman"/>
          <w:sz w:val="24"/>
          <w:szCs w:val="24"/>
          <w:lang w:val="es-ES"/>
        </w:rPr>
        <w:t xml:space="preserve">pagado para un préstamo de 100.000 euros a devolver en 10 años. Mediante la librería </w:t>
      </w:r>
      <w:r w:rsidRPr="00CB018E">
        <w:rPr>
          <w:rFonts w:ascii="Times New Roman" w:hAnsi="Times New Roman" w:cs="Times New Roman"/>
          <w:i/>
          <w:iCs/>
          <w:sz w:val="24"/>
          <w:szCs w:val="24"/>
          <w:lang w:val="es-ES"/>
        </w:rPr>
        <w:t>pandas</w:t>
      </w:r>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hemos creado un</w:t>
      </w:r>
      <w:r w:rsidR="00E96B02">
        <w:rPr>
          <w:rFonts w:ascii="Times New Roman" w:hAnsi="Times New Roman" w:cs="Times New Roman"/>
          <w:sz w:val="24"/>
          <w:szCs w:val="24"/>
          <w:lang w:val="es-ES"/>
        </w:rPr>
        <w:t xml:space="preserve"> </w:t>
      </w:r>
      <w:proofErr w:type="spellStart"/>
      <w:r w:rsidR="00E96B02">
        <w:rPr>
          <w:rFonts w:ascii="Times New Roman" w:hAnsi="Times New Roman" w:cs="Times New Roman"/>
          <w:sz w:val="24"/>
          <w:szCs w:val="24"/>
          <w:lang w:val="es-ES"/>
        </w:rPr>
        <w:t>DataFrame</w:t>
      </w:r>
      <w:proofErr w:type="spellEnd"/>
      <w:r w:rsidR="00E96B02">
        <w:rPr>
          <w:rFonts w:ascii="Times New Roman" w:hAnsi="Times New Roman" w:cs="Times New Roman"/>
          <w:sz w:val="24"/>
          <w:szCs w:val="24"/>
          <w:lang w:val="es-ES"/>
        </w:rPr>
        <w:t xml:space="preserve"> que funciona de manera similar a una tabla de Excel, y que nos permite realizar análisis de forma rápida y sencilla. </w:t>
      </w:r>
    </w:p>
    <w:p w14:paraId="7821F9CE" w14:textId="546458A0" w:rsidR="00E96B02" w:rsidRDefault="00E96B02" w:rsidP="00C37C4F">
      <w:pPr>
        <w:spacing w:after="0"/>
        <w:ind w:left="360"/>
        <w:jc w:val="both"/>
        <w:rPr>
          <w:rFonts w:ascii="Times New Roman" w:hAnsi="Times New Roman" w:cs="Times New Roman"/>
          <w:sz w:val="24"/>
          <w:szCs w:val="24"/>
          <w:lang w:val="es-ES"/>
        </w:rPr>
        <w:pPrChange w:id="1280" w:author="REBECA" w:date="2021-05-26T18:06:00Z">
          <w:pPr>
            <w:spacing w:after="0"/>
            <w:ind w:left="360"/>
          </w:pPr>
        </w:pPrChange>
      </w:pPr>
      <w:r w:rsidRPr="00E96B02">
        <w:rPr>
          <w:rFonts w:ascii="Times New Roman" w:hAnsi="Times New Roman" w:cs="Times New Roman"/>
          <w:noProof/>
          <w:sz w:val="24"/>
          <w:szCs w:val="24"/>
          <w:lang w:val="es-ES"/>
        </w:rPr>
        <mc:AlternateContent>
          <mc:Choice Requires="wps">
            <w:drawing>
              <wp:anchor distT="45720" distB="45720" distL="114300" distR="114300" simplePos="0" relativeHeight="251699200" behindDoc="0" locked="0" layoutInCell="1" allowOverlap="1" wp14:anchorId="4A1A8485" wp14:editId="1D616A22">
                <wp:simplePos x="0" y="0"/>
                <wp:positionH relativeFrom="column">
                  <wp:posOffset>3104112</wp:posOffset>
                </wp:positionH>
                <wp:positionV relativeFrom="paragraph">
                  <wp:posOffset>20288</wp:posOffset>
                </wp:positionV>
                <wp:extent cx="2789499" cy="1597370"/>
                <wp:effectExtent l="0" t="0" r="0" b="3175"/>
                <wp:wrapNone/>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499" cy="1597370"/>
                        </a:xfrm>
                        <a:prstGeom prst="rect">
                          <a:avLst/>
                        </a:prstGeom>
                        <a:solidFill>
                          <a:srgbClr val="FFFFFF"/>
                        </a:solidFill>
                        <a:ln w="9525">
                          <a:noFill/>
                          <a:miter lim="800000"/>
                          <a:headEnd/>
                          <a:tailEnd/>
                        </a:ln>
                      </wps:spPr>
                      <wps:txbx>
                        <w:txbxContent>
                          <w:p w14:paraId="4C0EE740" w14:textId="17B1FDE8" w:rsidR="00E96B02" w:rsidRPr="00E96B02" w:rsidRDefault="00E96B02" w:rsidP="00E96B02">
                            <w:pPr>
                              <w:ind w:left="0"/>
                              <w:rPr>
                                <w:rFonts w:ascii="Times New Roman" w:hAnsi="Times New Roman" w:cs="Times New Roman"/>
                                <w:sz w:val="24"/>
                                <w:szCs w:val="24"/>
                                <w:lang w:val="es-ES"/>
                              </w:rPr>
                            </w:pPr>
                            <w:r w:rsidRPr="00E96B02">
                              <w:rPr>
                                <w:rFonts w:ascii="Times New Roman" w:hAnsi="Times New Roman" w:cs="Times New Roman"/>
                                <w:sz w:val="24"/>
                                <w:szCs w:val="24"/>
                                <w:lang w:val="es-ES"/>
                              </w:rPr>
                              <w:t>Mediante el comando describe, obtenemos en segundos las principales medidas estadísticas. Así sabemos que tenemos en nuestra tabla 100 valores, su media, su desviación típica, el mínimo, el máximo, así como los principales cuartiles.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A8485" id="_x0000_s1029" type="#_x0000_t202" style="position:absolute;left:0;text-align:left;margin-left:244.4pt;margin-top:1.6pt;width:219.65pt;height:125.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" stroked="f">
                <v:textbox>
                  <w:txbxContent>
                    <w:p w14:paraId="4C0EE740" w14:textId="17B1FDE8" w:rsidR="00E96B02" w:rsidRPr="00E96B02" w:rsidRDefault="00E96B02" w:rsidP="00E96B02">
                      <w:pPr>
                        <w:ind w:left="0"/>
                        <w:rPr>
                          <w:rFonts w:ascii="Times New Roman" w:hAnsi="Times New Roman" w:cs="Times New Roman"/>
                          <w:sz w:val="24"/>
                          <w:szCs w:val="24"/>
                          <w:lang w:val="es-ES"/>
                        </w:rPr>
                      </w:pPr>
                      <w:r w:rsidRPr="00E96B02">
                        <w:rPr>
                          <w:rFonts w:ascii="Times New Roman" w:hAnsi="Times New Roman" w:cs="Times New Roman"/>
                          <w:sz w:val="24"/>
                          <w:szCs w:val="24"/>
                          <w:lang w:val="es-ES"/>
                        </w:rPr>
                        <w:t>Mediante el comando describe, obtenemos en segundos las principales medidas estadísticas. Así sabemos que tenemos en nuestra tabla 100 valores, su media, su desviación típica, el mínimo, el máximo, así como los principales cuartiles.</w:t>
                      </w:r>
                    </w:p>
                  </w:txbxContent>
                </v:textbox>
              </v:shape>
            </w:pict>
          </mc:Fallback>
        </mc:AlternateContent>
      </w:r>
      <w:r>
        <w:rPr>
          <w:noProof/>
        </w:rPr>
        <w:drawing>
          <wp:inline distT="0" distB="0" distL="0" distR="0" wp14:anchorId="1424FCE6" wp14:editId="00561AB6">
            <wp:extent cx="2754775" cy="1620760"/>
            <wp:effectExtent l="0" t="0" r="762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72046" cy="1630922"/>
                    </a:xfrm>
                    <a:prstGeom prst="rect">
                      <a:avLst/>
                    </a:prstGeom>
                  </pic:spPr>
                </pic:pic>
              </a:graphicData>
            </a:graphic>
          </wp:inline>
        </w:drawing>
      </w:r>
    </w:p>
    <w:p w14:paraId="4F908705" w14:textId="6113720C" w:rsidR="00E96B02" w:rsidRDefault="00E96B02" w:rsidP="00C37C4F">
      <w:pPr>
        <w:spacing w:after="0"/>
        <w:ind w:left="360"/>
        <w:jc w:val="both"/>
        <w:rPr>
          <w:rFonts w:ascii="Times New Roman" w:hAnsi="Times New Roman" w:cs="Times New Roman"/>
          <w:sz w:val="24"/>
          <w:szCs w:val="24"/>
          <w:lang w:val="es-ES"/>
        </w:rPr>
        <w:pPrChange w:id="1281" w:author="REBECA" w:date="2021-05-26T18:06:00Z">
          <w:pPr>
            <w:spacing w:after="0"/>
            <w:ind w:left="360"/>
          </w:pPr>
        </w:pPrChange>
      </w:pPr>
      <w:r>
        <w:rPr>
          <w:rFonts w:ascii="Times New Roman" w:hAnsi="Times New Roman" w:cs="Times New Roman"/>
          <w:sz w:val="24"/>
          <w:szCs w:val="24"/>
          <w:lang w:val="es-ES"/>
        </w:rPr>
        <w:t xml:space="preserve">En este caso, si nos fijamos en la columna de los intereses pagados, que nos va a indicar el coste financiero de los préstamos, vemos que el gasto medio es de 29.814,21 €, para un tipo de interés medio del 5%. </w:t>
      </w:r>
    </w:p>
    <w:p w14:paraId="11DE09AD" w14:textId="21D9AF9A" w:rsidR="00E96B02" w:rsidRDefault="007F28B9" w:rsidP="00C37C4F">
      <w:pPr>
        <w:spacing w:after="0"/>
        <w:ind w:left="360"/>
        <w:jc w:val="both"/>
        <w:rPr>
          <w:rFonts w:ascii="Times New Roman" w:hAnsi="Times New Roman" w:cs="Times New Roman"/>
          <w:sz w:val="24"/>
          <w:szCs w:val="24"/>
          <w:lang w:val="es-ES"/>
        </w:rPr>
        <w:pPrChange w:id="1282" w:author="REBECA" w:date="2021-05-26T18:06:00Z">
          <w:pPr>
            <w:spacing w:after="0"/>
            <w:ind w:left="360"/>
          </w:pPr>
        </w:pPrChange>
      </w:pPr>
      <w:r w:rsidRPr="00897066">
        <w:rPr>
          <w:rFonts w:ascii="Times New Roman" w:hAnsi="Times New Roman" w:cs="Times New Roman"/>
          <w:noProof/>
          <w:sz w:val="24"/>
          <w:szCs w:val="24"/>
          <w:lang w:val="es-ES"/>
        </w:rPr>
        <mc:AlternateContent>
          <mc:Choice Requires="wps">
            <w:drawing>
              <wp:anchor distT="45720" distB="45720" distL="114300" distR="114300" simplePos="0" relativeHeight="251701248" behindDoc="0" locked="0" layoutInCell="1" allowOverlap="1" wp14:anchorId="03872E5E" wp14:editId="0ACAE083">
                <wp:simplePos x="0" y="0"/>
                <wp:positionH relativeFrom="margin">
                  <wp:posOffset>2982579</wp:posOffset>
                </wp:positionH>
                <wp:positionV relativeFrom="paragraph">
                  <wp:posOffset>932711</wp:posOffset>
                </wp:positionV>
                <wp:extent cx="2632710" cy="1741989"/>
                <wp:effectExtent l="0" t="0" r="0" b="0"/>
                <wp:wrapNone/>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741989"/>
                        </a:xfrm>
                        <a:prstGeom prst="rect">
                          <a:avLst/>
                        </a:prstGeom>
                        <a:solidFill>
                          <a:srgbClr val="FFFFFF"/>
                        </a:solidFill>
                        <a:ln w="9525">
                          <a:noFill/>
                          <a:miter lim="800000"/>
                          <a:headEnd/>
                          <a:tailEnd/>
                        </a:ln>
                      </wps:spPr>
                      <wps:txbx>
                        <w:txbxContent>
                          <w:p w14:paraId="60861DF9" w14:textId="2374C3F5" w:rsidR="00897066" w:rsidRPr="00897066" w:rsidRDefault="00897066" w:rsidP="00897066">
                            <w:pPr>
                              <w:ind w:left="0"/>
                              <w:rPr>
                                <w:rFonts w:ascii="Times New Roman" w:hAnsi="Times New Roman" w:cs="Times New Roman"/>
                                <w:sz w:val="24"/>
                                <w:szCs w:val="24"/>
                                <w:lang w:val="es-ES"/>
                              </w:rPr>
                            </w:pPr>
                            <w:r w:rsidRPr="00897066">
                              <w:rPr>
                                <w:rFonts w:ascii="Times New Roman" w:hAnsi="Times New Roman" w:cs="Times New Roman"/>
                                <w:sz w:val="24"/>
                                <w:szCs w:val="24"/>
                                <w:lang w:val="es-ES"/>
                              </w:rPr>
                              <w:t xml:space="preserve"> Podemos </w:t>
                            </w:r>
                            <w:r>
                              <w:rPr>
                                <w:rFonts w:ascii="Times New Roman" w:hAnsi="Times New Roman" w:cs="Times New Roman"/>
                                <w:sz w:val="24"/>
                                <w:szCs w:val="24"/>
                                <w:lang w:val="es-ES"/>
                              </w:rPr>
                              <w:t>comprobar qu</w:t>
                            </w:r>
                            <w:r w:rsidR="007F28B9">
                              <w:rPr>
                                <w:rFonts w:ascii="Times New Roman" w:hAnsi="Times New Roman" w:cs="Times New Roman"/>
                                <w:sz w:val="24"/>
                                <w:szCs w:val="24"/>
                                <w:lang w:val="es-ES"/>
                              </w:rPr>
                              <w:t>e si bien la cuota desciende de forma brusca el si devolvemos el préstamo en dos años, apenas varía en cambio entre 9 y 10 años. Sin embargo, vemos como los intereses aumentan en proporción al número de años que tardamos en devolver el préstamo.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72E5E" id="_x0000_s1030" type="#_x0000_t202" style="position:absolute;left:0;text-align:left;margin-left:234.85pt;margin-top:73.45pt;width:207.3pt;height:137.1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" stroked="f">
                <v:textbox>
                  <w:txbxContent>
                    <w:p w14:paraId="60861DF9" w14:textId="2374C3F5" w:rsidR="00897066" w:rsidRPr="00897066" w:rsidRDefault="00897066" w:rsidP="00897066">
                      <w:pPr>
                        <w:ind w:left="0"/>
                        <w:rPr>
                          <w:rFonts w:ascii="Times New Roman" w:hAnsi="Times New Roman" w:cs="Times New Roman"/>
                          <w:sz w:val="24"/>
                          <w:szCs w:val="24"/>
                          <w:lang w:val="es-ES"/>
                        </w:rPr>
                      </w:pPr>
                      <w:r w:rsidRPr="00897066">
                        <w:rPr>
                          <w:rFonts w:ascii="Times New Roman" w:hAnsi="Times New Roman" w:cs="Times New Roman"/>
                          <w:sz w:val="24"/>
                          <w:szCs w:val="24"/>
                          <w:lang w:val="es-ES"/>
                        </w:rPr>
                        <w:t xml:space="preserve"> Podemos </w:t>
                      </w:r>
                      <w:r>
                        <w:rPr>
                          <w:rFonts w:ascii="Times New Roman" w:hAnsi="Times New Roman" w:cs="Times New Roman"/>
                          <w:sz w:val="24"/>
                          <w:szCs w:val="24"/>
                          <w:lang w:val="es-ES"/>
                        </w:rPr>
                        <w:t>comprobar qu</w:t>
                      </w:r>
                      <w:r w:rsidR="007F28B9">
                        <w:rPr>
                          <w:rFonts w:ascii="Times New Roman" w:hAnsi="Times New Roman" w:cs="Times New Roman"/>
                          <w:sz w:val="24"/>
                          <w:szCs w:val="24"/>
                          <w:lang w:val="es-ES"/>
                        </w:rPr>
                        <w:t>e si bien la cuota desciende de forma brusca el si devolvemos el préstamo en dos años, apenas varía en cambio entre 9 y 10 años. Sin embargo, vemos como los intereses aumentan en proporción al número de años que tardamos en devolver el préstamo.</w:t>
                      </w:r>
                    </w:p>
                  </w:txbxContent>
                </v:textbox>
                <w10:wrap anchorx="margin"/>
              </v:shape>
            </w:pict>
          </mc:Fallback>
        </mc:AlternateContent>
      </w:r>
      <w:r w:rsidR="00E96B02">
        <w:rPr>
          <w:rFonts w:ascii="Times New Roman" w:hAnsi="Times New Roman" w:cs="Times New Roman"/>
          <w:sz w:val="24"/>
          <w:szCs w:val="24"/>
          <w:lang w:val="es-ES"/>
        </w:rPr>
        <w:t xml:space="preserve">De igual manera podemos estudiar la diferencia entre pagar un préstamo </w:t>
      </w:r>
      <w:r w:rsidR="00897066">
        <w:rPr>
          <w:rFonts w:ascii="Times New Roman" w:hAnsi="Times New Roman" w:cs="Times New Roman"/>
          <w:sz w:val="24"/>
          <w:szCs w:val="24"/>
          <w:lang w:val="es-ES"/>
        </w:rPr>
        <w:t xml:space="preserve">a </w:t>
      </w:r>
      <w:proofErr w:type="spellStart"/>
      <w:r w:rsidR="00897066">
        <w:rPr>
          <w:rFonts w:ascii="Times New Roman" w:hAnsi="Times New Roman" w:cs="Times New Roman"/>
          <w:sz w:val="24"/>
          <w:szCs w:val="24"/>
          <w:lang w:val="es-ES"/>
        </w:rPr>
        <w:t>mas</w:t>
      </w:r>
      <w:proofErr w:type="spellEnd"/>
      <w:r w:rsidR="00897066">
        <w:rPr>
          <w:rFonts w:ascii="Times New Roman" w:hAnsi="Times New Roman" w:cs="Times New Roman"/>
          <w:sz w:val="24"/>
          <w:szCs w:val="24"/>
          <w:lang w:val="es-ES"/>
        </w:rPr>
        <w:t xml:space="preserve"> o menos plazo, estableciendo los costes financieros correspondientes y tomando la decisión del tiempo más apropiado que permita ajustar cuota e intereses. En el siguiente gráfico se ha analizado un préstamo de 10.000 euros a un tipo de interés del 7% para devolver entre 1 y 10 años.</w:t>
      </w:r>
    </w:p>
    <w:p w14:paraId="3EB4EC9C" w14:textId="06ED9C48" w:rsidR="007F28B9" w:rsidRDefault="007F28B9" w:rsidP="00C37C4F">
      <w:pPr>
        <w:spacing w:after="0"/>
        <w:ind w:left="360"/>
        <w:jc w:val="both"/>
        <w:rPr>
          <w:rFonts w:ascii="Times New Roman" w:hAnsi="Times New Roman" w:cs="Times New Roman"/>
          <w:sz w:val="24"/>
          <w:szCs w:val="24"/>
          <w:lang w:val="es-ES"/>
        </w:rPr>
        <w:pPrChange w:id="1283" w:author="REBECA" w:date="2021-05-26T18:06:00Z">
          <w:pPr>
            <w:spacing w:after="0"/>
            <w:ind w:left="360"/>
          </w:pPr>
        </w:pPrChange>
      </w:pPr>
      <w:r>
        <w:rPr>
          <w:noProof/>
        </w:rPr>
        <w:drawing>
          <wp:anchor distT="0" distB="0" distL="114300" distR="114300" simplePos="0" relativeHeight="251702272" behindDoc="0" locked="0" layoutInCell="1" allowOverlap="1" wp14:anchorId="24B71046" wp14:editId="40D0021B">
            <wp:simplePos x="0" y="0"/>
            <wp:positionH relativeFrom="margin">
              <wp:posOffset>0</wp:posOffset>
            </wp:positionH>
            <wp:positionV relativeFrom="paragraph">
              <wp:posOffset>19757</wp:posOffset>
            </wp:positionV>
            <wp:extent cx="3009265" cy="1567815"/>
            <wp:effectExtent l="0" t="0" r="635"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009265" cy="1567815"/>
                    </a:xfrm>
                    <a:prstGeom prst="rect">
                      <a:avLst/>
                    </a:prstGeom>
                  </pic:spPr>
                </pic:pic>
              </a:graphicData>
            </a:graphic>
          </wp:anchor>
        </w:drawing>
      </w:r>
    </w:p>
    <w:p w14:paraId="64911ACB" w14:textId="0156B883" w:rsidR="007F28B9" w:rsidRDefault="007F28B9" w:rsidP="00C37C4F">
      <w:pPr>
        <w:spacing w:after="0"/>
        <w:ind w:left="360"/>
        <w:jc w:val="both"/>
        <w:rPr>
          <w:rFonts w:ascii="Times New Roman" w:hAnsi="Times New Roman" w:cs="Times New Roman"/>
          <w:sz w:val="24"/>
          <w:szCs w:val="24"/>
          <w:lang w:val="es-ES"/>
        </w:rPr>
        <w:pPrChange w:id="1284" w:author="REBECA" w:date="2021-05-26T18:06:00Z">
          <w:pPr>
            <w:spacing w:after="0"/>
            <w:ind w:left="360"/>
          </w:pPr>
        </w:pPrChange>
      </w:pPr>
    </w:p>
    <w:p w14:paraId="76F11A7B" w14:textId="1A91D6ED" w:rsidR="007F28B9" w:rsidRDefault="007F28B9" w:rsidP="00C37C4F">
      <w:pPr>
        <w:spacing w:after="0"/>
        <w:ind w:left="360"/>
        <w:jc w:val="both"/>
        <w:rPr>
          <w:rFonts w:ascii="Times New Roman" w:hAnsi="Times New Roman" w:cs="Times New Roman"/>
          <w:sz w:val="24"/>
          <w:szCs w:val="24"/>
          <w:lang w:val="es-ES"/>
        </w:rPr>
        <w:pPrChange w:id="1285" w:author="REBECA" w:date="2021-05-26T18:06:00Z">
          <w:pPr>
            <w:spacing w:after="0"/>
            <w:ind w:left="360"/>
          </w:pPr>
        </w:pPrChange>
      </w:pPr>
    </w:p>
    <w:p w14:paraId="67EEF2E0" w14:textId="54E85EBB" w:rsidR="007F28B9" w:rsidRDefault="007F28B9" w:rsidP="00C37C4F">
      <w:pPr>
        <w:spacing w:after="0"/>
        <w:ind w:left="360"/>
        <w:jc w:val="both"/>
        <w:rPr>
          <w:rFonts w:ascii="Times New Roman" w:hAnsi="Times New Roman" w:cs="Times New Roman"/>
          <w:sz w:val="24"/>
          <w:szCs w:val="24"/>
          <w:lang w:val="es-ES"/>
        </w:rPr>
        <w:pPrChange w:id="1286" w:author="REBECA" w:date="2021-05-26T18:06:00Z">
          <w:pPr>
            <w:spacing w:after="0"/>
            <w:ind w:left="360"/>
          </w:pPr>
        </w:pPrChange>
      </w:pPr>
    </w:p>
    <w:p w14:paraId="7187003A" w14:textId="6320982B" w:rsidR="007F28B9" w:rsidRDefault="007F28B9" w:rsidP="00C37C4F">
      <w:pPr>
        <w:spacing w:after="0"/>
        <w:ind w:left="360"/>
        <w:jc w:val="both"/>
        <w:rPr>
          <w:rFonts w:ascii="Times New Roman" w:hAnsi="Times New Roman" w:cs="Times New Roman"/>
          <w:sz w:val="24"/>
          <w:szCs w:val="24"/>
          <w:lang w:val="es-ES"/>
        </w:rPr>
        <w:pPrChange w:id="1287" w:author="REBECA" w:date="2021-05-26T18:06:00Z">
          <w:pPr>
            <w:spacing w:after="0"/>
            <w:ind w:left="360"/>
          </w:pPr>
        </w:pPrChange>
      </w:pPr>
    </w:p>
    <w:p w14:paraId="747AA76C" w14:textId="2075D977" w:rsidR="007F28B9" w:rsidRDefault="007F28B9" w:rsidP="00C37C4F">
      <w:pPr>
        <w:spacing w:after="0"/>
        <w:ind w:left="360"/>
        <w:jc w:val="both"/>
        <w:rPr>
          <w:rFonts w:ascii="Times New Roman" w:hAnsi="Times New Roman" w:cs="Times New Roman"/>
          <w:sz w:val="24"/>
          <w:szCs w:val="24"/>
          <w:lang w:val="es-ES"/>
        </w:rPr>
        <w:pPrChange w:id="1288" w:author="REBECA" w:date="2021-05-26T18:06:00Z">
          <w:pPr>
            <w:spacing w:after="0"/>
            <w:ind w:left="360"/>
          </w:pPr>
        </w:pPrChange>
      </w:pPr>
    </w:p>
    <w:p w14:paraId="64246E30" w14:textId="64A41DF9" w:rsidR="007F28B9" w:rsidRDefault="007F28B9" w:rsidP="00C37C4F">
      <w:pPr>
        <w:spacing w:after="0"/>
        <w:ind w:left="360"/>
        <w:jc w:val="both"/>
        <w:rPr>
          <w:rFonts w:ascii="Times New Roman" w:hAnsi="Times New Roman" w:cs="Times New Roman"/>
          <w:sz w:val="24"/>
          <w:szCs w:val="24"/>
          <w:lang w:val="es-ES"/>
        </w:rPr>
        <w:pPrChange w:id="1289" w:author="REBECA" w:date="2021-05-26T18:06:00Z">
          <w:pPr>
            <w:spacing w:after="0"/>
            <w:ind w:left="360"/>
          </w:pPr>
        </w:pPrChange>
      </w:pPr>
    </w:p>
    <w:p w14:paraId="071EC0F0" w14:textId="41DC64BE" w:rsidR="007F28B9" w:rsidRDefault="007F28B9" w:rsidP="00C37C4F">
      <w:pPr>
        <w:spacing w:after="0"/>
        <w:ind w:left="360"/>
        <w:jc w:val="both"/>
        <w:rPr>
          <w:rFonts w:ascii="Times New Roman" w:hAnsi="Times New Roman" w:cs="Times New Roman"/>
          <w:sz w:val="24"/>
          <w:szCs w:val="24"/>
          <w:lang w:val="es-ES"/>
        </w:rPr>
        <w:pPrChange w:id="1290" w:author="REBECA" w:date="2021-05-26T18:06:00Z">
          <w:pPr>
            <w:spacing w:after="0"/>
            <w:ind w:left="360"/>
          </w:pPr>
        </w:pPrChange>
      </w:pPr>
    </w:p>
    <w:p w14:paraId="3F11B7A6" w14:textId="499AE79D" w:rsidR="007F28B9" w:rsidRDefault="007F28B9" w:rsidP="00C37C4F">
      <w:pPr>
        <w:spacing w:after="0"/>
        <w:ind w:left="360"/>
        <w:jc w:val="both"/>
        <w:rPr>
          <w:rFonts w:ascii="Times New Roman" w:hAnsi="Times New Roman" w:cs="Times New Roman"/>
          <w:sz w:val="24"/>
          <w:szCs w:val="24"/>
          <w:lang w:val="es-ES"/>
        </w:rPr>
        <w:pPrChange w:id="1291" w:author="REBECA" w:date="2021-05-26T18:06:00Z">
          <w:pPr>
            <w:spacing w:after="0"/>
            <w:ind w:left="360"/>
          </w:pPr>
        </w:pPrChange>
      </w:pPr>
      <w:r>
        <w:rPr>
          <w:rFonts w:ascii="Times New Roman" w:hAnsi="Times New Roman" w:cs="Times New Roman"/>
          <w:sz w:val="24"/>
          <w:szCs w:val="24"/>
          <w:lang w:val="es-ES"/>
        </w:rPr>
        <w:t xml:space="preserve">Una de las ventajas que nos ofrece trabajar con </w:t>
      </w:r>
      <w:proofErr w:type="spellStart"/>
      <w:r>
        <w:rPr>
          <w:rFonts w:ascii="Times New Roman" w:hAnsi="Times New Roman" w:cs="Times New Roman"/>
          <w:sz w:val="24"/>
          <w:szCs w:val="24"/>
          <w:lang w:val="es-ES"/>
        </w:rPr>
        <w:t>DataFrame</w:t>
      </w:r>
      <w:r w:rsidR="00175732">
        <w:rPr>
          <w:rFonts w:ascii="Times New Roman" w:hAnsi="Times New Roman" w:cs="Times New Roman"/>
          <w:sz w:val="24"/>
          <w:szCs w:val="24"/>
          <w:lang w:val="es-ES"/>
        </w:rPr>
        <w:t>s</w:t>
      </w:r>
      <w:proofErr w:type="spellEnd"/>
      <w:r w:rsidR="00175732">
        <w:rPr>
          <w:rFonts w:ascii="Times New Roman" w:hAnsi="Times New Roman" w:cs="Times New Roman"/>
          <w:sz w:val="24"/>
          <w:szCs w:val="24"/>
          <w:lang w:val="es-ES"/>
        </w:rPr>
        <w:t xml:space="preserve"> y la librería </w:t>
      </w:r>
      <w:r w:rsidR="00175732" w:rsidRPr="00175732">
        <w:rPr>
          <w:rFonts w:ascii="Times New Roman" w:hAnsi="Times New Roman" w:cs="Times New Roman"/>
          <w:i/>
          <w:iCs/>
          <w:sz w:val="24"/>
          <w:szCs w:val="24"/>
          <w:lang w:val="es-ES"/>
        </w:rPr>
        <w:t>panda</w:t>
      </w:r>
      <w:r w:rsidR="00175732">
        <w:rPr>
          <w:rFonts w:ascii="Times New Roman" w:hAnsi="Times New Roman" w:cs="Times New Roman"/>
          <w:i/>
          <w:iCs/>
          <w:sz w:val="24"/>
          <w:szCs w:val="24"/>
          <w:lang w:val="es-ES"/>
        </w:rPr>
        <w:t>s</w:t>
      </w:r>
      <w:r>
        <w:rPr>
          <w:rFonts w:ascii="Times New Roman" w:hAnsi="Times New Roman" w:cs="Times New Roman"/>
          <w:sz w:val="24"/>
          <w:szCs w:val="24"/>
          <w:lang w:val="es-ES"/>
        </w:rPr>
        <w:t xml:space="preserve"> es la posibilidad de guardar nuestros datos en Excel, </w:t>
      </w:r>
      <w:r w:rsidR="00175732">
        <w:rPr>
          <w:rFonts w:ascii="Times New Roman" w:hAnsi="Times New Roman" w:cs="Times New Roman"/>
          <w:sz w:val="24"/>
          <w:szCs w:val="24"/>
          <w:lang w:val="es-ES"/>
        </w:rPr>
        <w:t xml:space="preserve">de forma automática mediante un código sencillo </w:t>
      </w:r>
      <w:r w:rsidR="00175732" w:rsidRPr="00175732">
        <w:rPr>
          <w:rFonts w:ascii="Times New Roman" w:hAnsi="Times New Roman" w:cs="Times New Roman"/>
          <w:i/>
          <w:iCs/>
          <w:sz w:val="24"/>
          <w:szCs w:val="24"/>
          <w:lang w:val="es-ES"/>
        </w:rPr>
        <w:t>“</w:t>
      </w:r>
      <w:proofErr w:type="spellStart"/>
      <w:r w:rsidR="00175732" w:rsidRPr="00175732">
        <w:rPr>
          <w:rFonts w:ascii="Times New Roman" w:hAnsi="Times New Roman" w:cs="Times New Roman"/>
          <w:i/>
          <w:iCs/>
          <w:sz w:val="24"/>
          <w:szCs w:val="24"/>
          <w:lang w:val="es-ES"/>
        </w:rPr>
        <w:t>NombreDataFrame.to_excel</w:t>
      </w:r>
      <w:proofErr w:type="spellEnd"/>
      <w:r w:rsidR="00175732" w:rsidRPr="00175732">
        <w:rPr>
          <w:rFonts w:ascii="Times New Roman" w:hAnsi="Times New Roman" w:cs="Times New Roman"/>
          <w:i/>
          <w:iCs/>
          <w:sz w:val="24"/>
          <w:szCs w:val="24"/>
          <w:lang w:val="es-ES"/>
        </w:rPr>
        <w:t xml:space="preserve">("Nombrearchivo.xlsx", </w:t>
      </w:r>
      <w:proofErr w:type="spellStart"/>
      <w:r w:rsidR="00175732" w:rsidRPr="00175732">
        <w:rPr>
          <w:rFonts w:ascii="Times New Roman" w:hAnsi="Times New Roman" w:cs="Times New Roman"/>
          <w:i/>
          <w:iCs/>
          <w:sz w:val="24"/>
          <w:szCs w:val="24"/>
          <w:lang w:val="es-ES"/>
        </w:rPr>
        <w:t>sheet_name</w:t>
      </w:r>
      <w:proofErr w:type="spellEnd"/>
      <w:r w:rsidR="00175732" w:rsidRPr="00175732">
        <w:rPr>
          <w:rFonts w:ascii="Times New Roman" w:hAnsi="Times New Roman" w:cs="Times New Roman"/>
          <w:i/>
          <w:iCs/>
          <w:sz w:val="24"/>
          <w:szCs w:val="24"/>
          <w:lang w:val="es-ES"/>
        </w:rPr>
        <w:t>="Sheet1")</w:t>
      </w:r>
      <w:r w:rsidR="00175732">
        <w:rPr>
          <w:rFonts w:ascii="Times New Roman" w:hAnsi="Times New Roman" w:cs="Times New Roman"/>
          <w:i/>
          <w:iCs/>
          <w:sz w:val="24"/>
          <w:szCs w:val="24"/>
          <w:lang w:val="es-ES"/>
        </w:rPr>
        <w:t>”</w:t>
      </w:r>
      <w:r w:rsidR="00175732">
        <w:rPr>
          <w:rFonts w:ascii="Times New Roman" w:hAnsi="Times New Roman" w:cs="Times New Roman"/>
          <w:sz w:val="24"/>
          <w:szCs w:val="24"/>
          <w:lang w:val="es-ES"/>
        </w:rPr>
        <w:t>, automáticamente tendremos un archivo de Excel con toda la información.</w:t>
      </w:r>
    </w:p>
    <w:p w14:paraId="56B458C3" w14:textId="74BDE186" w:rsidR="00175732" w:rsidRPr="00175732" w:rsidRDefault="00175732" w:rsidP="00C37C4F">
      <w:pPr>
        <w:spacing w:after="0"/>
        <w:ind w:left="360"/>
        <w:jc w:val="both"/>
        <w:rPr>
          <w:rFonts w:ascii="Times New Roman" w:hAnsi="Times New Roman" w:cs="Times New Roman"/>
          <w:sz w:val="24"/>
          <w:szCs w:val="24"/>
          <w:lang w:val="es-ES"/>
        </w:rPr>
        <w:pPrChange w:id="1292" w:author="REBECA" w:date="2021-05-26T18:06:00Z">
          <w:pPr>
            <w:spacing w:after="0"/>
            <w:ind w:left="360"/>
          </w:pPr>
        </w:pPrChange>
      </w:pPr>
      <w:r>
        <w:rPr>
          <w:noProof/>
        </w:rPr>
        <w:drawing>
          <wp:inline distT="0" distB="0" distL="0" distR="0" wp14:anchorId="3381C2D3" wp14:editId="4E19B17C">
            <wp:extent cx="5144947" cy="1470762"/>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2521" cy="1478645"/>
                    </a:xfrm>
                    <a:prstGeom prst="rect">
                      <a:avLst/>
                    </a:prstGeom>
                  </pic:spPr>
                </pic:pic>
              </a:graphicData>
            </a:graphic>
          </wp:inline>
        </w:drawing>
      </w:r>
    </w:p>
    <w:p w14:paraId="3A514FB6" w14:textId="196A38B4" w:rsidR="007F28B9" w:rsidRDefault="00175732" w:rsidP="00C37C4F">
      <w:pPr>
        <w:pStyle w:val="Ttulo3"/>
        <w:jc w:val="both"/>
        <w:rPr>
          <w:lang w:val="es-ES"/>
        </w:rPr>
        <w:pPrChange w:id="1293" w:author="REBECA" w:date="2021-05-26T18:06:00Z">
          <w:pPr>
            <w:pStyle w:val="Ttulo3"/>
          </w:pPr>
        </w:pPrChange>
      </w:pPr>
      <w:bookmarkStart w:id="1294" w:name="_Toc72965726"/>
      <w:r>
        <w:rPr>
          <w:lang w:val="es-ES"/>
        </w:rPr>
        <w:lastRenderedPageBreak/>
        <w:t>EXTRACCIÓN DE DATOS WEB Y CÁLCULO DE BETAS</w:t>
      </w:r>
      <w:bookmarkEnd w:id="1294"/>
    </w:p>
    <w:p w14:paraId="1B0E022C" w14:textId="4B6EDC6D" w:rsidR="001B283D" w:rsidRDefault="001B283D" w:rsidP="00C37C4F">
      <w:pPr>
        <w:ind w:left="0"/>
        <w:jc w:val="both"/>
        <w:rPr>
          <w:rFonts w:ascii="Times New Roman" w:hAnsi="Times New Roman" w:cs="Times New Roman"/>
          <w:sz w:val="24"/>
          <w:szCs w:val="24"/>
          <w:lang w:val="es-ES"/>
        </w:rPr>
        <w:pPrChange w:id="1295" w:author="REBECA" w:date="2021-05-26T18:06:00Z">
          <w:pPr>
            <w:ind w:left="0"/>
          </w:pPr>
        </w:pPrChange>
      </w:pPr>
      <w:r>
        <w:rPr>
          <w:rFonts w:ascii="Times New Roman" w:hAnsi="Times New Roman" w:cs="Times New Roman"/>
          <w:sz w:val="24"/>
          <w:szCs w:val="24"/>
          <w:lang w:val="es-ES"/>
        </w:rPr>
        <w:t>Anteriormente, hemos visto como se utiliza la Beta de una compañía para calcular el coste de los recursos propios de una empresa, tasa habitual que se usa para comparar con el VAN de un proyecto y valorar si ese proyecto es rentable o por el contrario es preferible invertir en otro proyecto o inversión.</w:t>
      </w:r>
    </w:p>
    <w:p w14:paraId="770B1B49" w14:textId="47BCAA54" w:rsidR="001B283D" w:rsidRDefault="001B283D" w:rsidP="00C37C4F">
      <w:pPr>
        <w:ind w:left="0"/>
        <w:jc w:val="both"/>
        <w:rPr>
          <w:rFonts w:ascii="Times New Roman" w:hAnsi="Times New Roman" w:cs="Times New Roman"/>
          <w:sz w:val="24"/>
          <w:szCs w:val="24"/>
          <w:lang w:val="es-ES"/>
        </w:rPr>
        <w:pPrChange w:id="1296" w:author="REBECA" w:date="2021-05-26T18:06:00Z">
          <w:pPr>
            <w:ind w:left="0"/>
          </w:pPr>
        </w:pPrChange>
      </w:pPr>
      <w:r>
        <w:rPr>
          <w:rFonts w:ascii="Times New Roman" w:hAnsi="Times New Roman" w:cs="Times New Roman"/>
          <w:sz w:val="24"/>
          <w:szCs w:val="24"/>
          <w:lang w:val="es-ES"/>
        </w:rPr>
        <w:t>En el caso de empresas que cotizan en bolsa, podemos tener esa información disponible en páginas o informes oficiales, como por ejemplo la Comisión Nacional de Valores en España, u otros organismos de carácter oficial que publican informes periódicamente. Sin embargo, dado que son empresas que cotizan en bolsa, podemos acceder al histórico de sus cotizaciones y realizar el cálculo. Para ello, extraemos los datos de un tiempo determinado (normalmente un año)</w:t>
      </w:r>
      <w:r w:rsidR="00230967">
        <w:rPr>
          <w:rFonts w:ascii="Times New Roman" w:hAnsi="Times New Roman" w:cs="Times New Roman"/>
          <w:sz w:val="24"/>
          <w:szCs w:val="24"/>
          <w:lang w:val="es-ES"/>
        </w:rPr>
        <w:t>, tanto de las cotizaciones diarias de la empresa como la cotización del mercado. Posteriormente</w:t>
      </w:r>
      <w:r>
        <w:rPr>
          <w:rFonts w:ascii="Times New Roman" w:hAnsi="Times New Roman" w:cs="Times New Roman"/>
          <w:sz w:val="24"/>
          <w:szCs w:val="24"/>
          <w:lang w:val="es-ES"/>
        </w:rPr>
        <w:t xml:space="preserve"> calculamos el retorno de la inversión de un día para otro</w:t>
      </w:r>
      <w:r w:rsidR="00230967">
        <w:rPr>
          <w:rFonts w:ascii="Times New Roman" w:hAnsi="Times New Roman" w:cs="Times New Roman"/>
          <w:sz w:val="24"/>
          <w:szCs w:val="24"/>
          <w:lang w:val="es-ES"/>
        </w:rPr>
        <w:t xml:space="preserve"> </w:t>
      </w:r>
      <w:r w:rsidR="00230967" w:rsidRPr="002B2411">
        <w:rPr>
          <w:rFonts w:ascii="Times New Roman" w:hAnsi="Times New Roman" w:cs="Times New Roman"/>
          <w:sz w:val="24"/>
          <w:szCs w:val="24"/>
          <w:lang w:val="es-ES"/>
        </w:rPr>
        <w:t>(100% - (</w:t>
      </w:r>
      <w:proofErr w:type="spellStart"/>
      <w:r w:rsidR="00230967" w:rsidRPr="002B2411">
        <w:rPr>
          <w:rFonts w:ascii="Times New Roman" w:hAnsi="Times New Roman" w:cs="Times New Roman"/>
          <w:sz w:val="24"/>
          <w:szCs w:val="24"/>
          <w:lang w:val="es-ES"/>
        </w:rPr>
        <w:t>Cotz</w:t>
      </w:r>
      <w:proofErr w:type="spellEnd"/>
      <w:r w:rsidR="00230967" w:rsidRPr="002B2411">
        <w:rPr>
          <w:rFonts w:ascii="Times New Roman" w:hAnsi="Times New Roman" w:cs="Times New Roman"/>
          <w:sz w:val="24"/>
          <w:szCs w:val="24"/>
          <w:lang w:val="es-ES"/>
        </w:rPr>
        <w:t xml:space="preserve">(n) / </w:t>
      </w:r>
      <w:proofErr w:type="spellStart"/>
      <w:r w:rsidR="00230967" w:rsidRPr="002B2411">
        <w:rPr>
          <w:rFonts w:ascii="Times New Roman" w:hAnsi="Times New Roman" w:cs="Times New Roman"/>
          <w:sz w:val="24"/>
          <w:szCs w:val="24"/>
          <w:lang w:val="es-ES"/>
        </w:rPr>
        <w:t>Cotz</w:t>
      </w:r>
      <w:proofErr w:type="spellEnd"/>
      <w:r w:rsidR="00230967" w:rsidRPr="002B2411">
        <w:rPr>
          <w:rFonts w:ascii="Times New Roman" w:hAnsi="Times New Roman" w:cs="Times New Roman"/>
          <w:sz w:val="24"/>
          <w:szCs w:val="24"/>
          <w:lang w:val="es-ES"/>
        </w:rPr>
        <w:t>(n-1))</w:t>
      </w:r>
      <w:r w:rsidR="00230967">
        <w:rPr>
          <w:rFonts w:ascii="Times New Roman" w:hAnsi="Times New Roman" w:cs="Times New Roman"/>
          <w:sz w:val="24"/>
          <w:szCs w:val="24"/>
          <w:lang w:val="es-ES"/>
        </w:rPr>
        <w:t>, esto nos va a permitir calcular la covarianza del título, así como la varianza del mercado. Esto nos permite aplicar la fórmula de la Beta:</w:t>
      </w:r>
    </w:p>
    <w:p w14:paraId="2BC6E84D" w14:textId="31F5C685" w:rsidR="00230967" w:rsidRPr="00C231E0" w:rsidRDefault="00230967" w:rsidP="00C37C4F">
      <w:pPr>
        <w:pStyle w:val="Prrafodelista"/>
        <w:spacing w:line="259" w:lineRule="auto"/>
        <w:ind w:left="1440"/>
        <w:jc w:val="both"/>
        <w:rPr>
          <w:lang w:val="es-ES"/>
        </w:rPr>
        <w:pPrChange w:id="1297" w:author="REBECA" w:date="2021-05-26T18:06:00Z">
          <w:pPr>
            <w:pStyle w:val="Prrafodelista"/>
            <w:spacing w:line="259" w:lineRule="auto"/>
            <w:ind w:left="1440"/>
          </w:pPr>
        </w:pPrChange>
      </w:pPr>
      <m:oMathPara>
        <m:oMathParaPr>
          <m:jc m:val="center"/>
        </m:oMathParaPr>
        <m:oMath>
          <m:r>
            <w:rPr>
              <w:rFonts w:ascii="Cambria Math" w:hAnsi="Cambria Math"/>
            </w:rPr>
            <m:t>β</m:t>
          </m:r>
          <m:r>
            <w:rPr>
              <w:rFonts w:ascii="Cambria Math" w:hAnsi="Cambria Math"/>
              <w:lang w:val="es-ES"/>
            </w:rPr>
            <m:t xml:space="preserve">= </m:t>
          </m:r>
          <m:f>
            <m:fPr>
              <m:ctrlPr>
                <w:rPr>
                  <w:rFonts w:ascii="Cambria Math" w:hAnsi="Cambria Math"/>
                  <w:i/>
                </w:rPr>
              </m:ctrlPr>
            </m:fPr>
            <m:num>
              <m:r>
                <w:rPr>
                  <w:rFonts w:ascii="Cambria Math" w:hAnsi="Cambria Math"/>
                </w:rPr>
                <m:t>Covarianza</m:t>
              </m:r>
              <m:r>
                <w:rPr>
                  <w:rFonts w:ascii="Cambria Math" w:hAnsi="Cambria Math"/>
                  <w:lang w:val="es-ES"/>
                </w:rPr>
                <m:t xml:space="preserve"> </m:t>
              </m:r>
              <m:r>
                <w:rPr>
                  <w:rFonts w:ascii="Cambria Math" w:hAnsi="Cambria Math"/>
                </w:rPr>
                <m:t>σ</m:t>
              </m:r>
              <m:r>
                <w:rPr>
                  <w:rFonts w:ascii="Cambria Math" w:hAnsi="Cambria Math"/>
                  <w:lang w:val="es-ES"/>
                </w:rPr>
                <m:t xml:space="preserve"> (</m:t>
              </m:r>
              <m:r>
                <w:rPr>
                  <w:rFonts w:ascii="Cambria Math" w:hAnsi="Cambria Math"/>
                </w:rPr>
                <m:t>t</m:t>
              </m:r>
              <m:r>
                <w:rPr>
                  <w:rFonts w:ascii="Cambria Math" w:hAnsi="Cambria Math"/>
                  <w:lang w:val="es-ES"/>
                </w:rPr>
                <m:t>í</m:t>
              </m:r>
              <m:r>
                <w:rPr>
                  <w:rFonts w:ascii="Cambria Math" w:hAnsi="Cambria Math"/>
                </w:rPr>
                <m:t>tulo</m:t>
              </m:r>
              <m:r>
                <w:rPr>
                  <w:rFonts w:ascii="Cambria Math" w:hAnsi="Cambria Math"/>
                  <w:lang w:val="es-ES"/>
                </w:rPr>
                <m:t xml:space="preserve"> </m:t>
              </m:r>
              <m:r>
                <w:rPr>
                  <w:rFonts w:ascii="Cambria Math" w:hAnsi="Cambria Math"/>
                </w:rPr>
                <m:t>mercado</m:t>
              </m:r>
              <m:r>
                <w:rPr>
                  <w:rFonts w:ascii="Cambria Math" w:hAnsi="Cambria Math"/>
                  <w:lang w:val="es-ES"/>
                </w:rPr>
                <m:t>)</m:t>
              </m:r>
            </m:num>
            <m:den>
              <m:r>
                <w:rPr>
                  <w:rFonts w:ascii="Cambria Math" w:hAnsi="Cambria Math"/>
                </w:rPr>
                <m:t>Varianza</m:t>
              </m:r>
              <m:r>
                <w:rPr>
                  <w:rFonts w:ascii="Cambria Math" w:hAnsi="Cambria Math"/>
                  <w:lang w:val="es-ES"/>
                </w:rPr>
                <m:t xml:space="preserve"> </m:t>
              </m:r>
              <m:sSup>
                <m:sSupPr>
                  <m:ctrlPr>
                    <w:rPr>
                      <w:rFonts w:ascii="Cambria Math" w:hAnsi="Cambria Math"/>
                      <w:i/>
                    </w:rPr>
                  </m:ctrlPr>
                </m:sSupPr>
                <m:e>
                  <m:r>
                    <w:rPr>
                      <w:rFonts w:ascii="Cambria Math" w:hAnsi="Cambria Math"/>
                    </w:rPr>
                    <m:t>σ</m:t>
                  </m:r>
                </m:e>
                <m:sup>
                  <m:r>
                    <w:rPr>
                      <w:rFonts w:ascii="Cambria Math" w:hAnsi="Cambria Math"/>
                      <w:lang w:val="es-ES"/>
                    </w:rPr>
                    <m:t>2</m:t>
                  </m:r>
                </m:sup>
              </m:sSup>
              <m:r>
                <w:rPr>
                  <w:rFonts w:ascii="Cambria Math" w:hAnsi="Cambria Math"/>
                  <w:lang w:val="es-ES"/>
                </w:rPr>
                <m:t>(</m:t>
              </m:r>
              <m:r>
                <w:rPr>
                  <w:rFonts w:ascii="Cambria Math" w:hAnsi="Cambria Math"/>
                </w:rPr>
                <m:t>mercado</m:t>
              </m:r>
              <m:r>
                <w:rPr>
                  <w:rFonts w:ascii="Cambria Math" w:hAnsi="Cambria Math"/>
                  <w:lang w:val="es-ES"/>
                </w:rPr>
                <m:t>)</m:t>
              </m:r>
            </m:den>
          </m:f>
        </m:oMath>
      </m:oMathPara>
    </w:p>
    <w:p w14:paraId="2BDF2CD0" w14:textId="6B4643C9" w:rsidR="00230967" w:rsidRPr="001B283D" w:rsidRDefault="00230967" w:rsidP="00C37C4F">
      <w:pPr>
        <w:ind w:left="0"/>
        <w:jc w:val="both"/>
        <w:rPr>
          <w:rFonts w:ascii="Times New Roman" w:hAnsi="Times New Roman" w:cs="Times New Roman"/>
          <w:sz w:val="24"/>
          <w:szCs w:val="24"/>
          <w:lang w:val="es-ES"/>
        </w:rPr>
        <w:pPrChange w:id="1298" w:author="REBECA" w:date="2021-05-26T18:06:00Z">
          <w:pPr>
            <w:ind w:left="0"/>
          </w:pPr>
        </w:pPrChange>
      </w:pPr>
      <w:r>
        <w:rPr>
          <w:rFonts w:ascii="Times New Roman" w:hAnsi="Times New Roman" w:cs="Times New Roman"/>
          <w:sz w:val="24"/>
          <w:szCs w:val="24"/>
          <w:lang w:val="es-ES"/>
        </w:rPr>
        <w:t xml:space="preserve">En los casos de empresas que no cotizan en bolsa, se ha de realizar por semejanza mediante el Método de Hamada. Para ello se deben buscar empresas que trabajen en el mismo sector o parecidos, con características similares que coticen en bolsa. Una vez tenemos las betas de las empresas cotizadas, debemos </w:t>
      </w:r>
      <w:proofErr w:type="spellStart"/>
      <w:r>
        <w:rPr>
          <w:rFonts w:ascii="Times New Roman" w:hAnsi="Times New Roman" w:cs="Times New Roman"/>
          <w:sz w:val="24"/>
          <w:szCs w:val="24"/>
          <w:lang w:val="es-ES"/>
        </w:rPr>
        <w:t>desapalancar</w:t>
      </w:r>
      <w:proofErr w:type="spellEnd"/>
      <w:r>
        <w:rPr>
          <w:rFonts w:ascii="Times New Roman" w:hAnsi="Times New Roman" w:cs="Times New Roman"/>
          <w:sz w:val="24"/>
          <w:szCs w:val="24"/>
          <w:lang w:val="es-ES"/>
        </w:rPr>
        <w:t xml:space="preserve"> las betas:</w:t>
      </w:r>
    </w:p>
    <w:p w14:paraId="5B06207C" w14:textId="01A36BE3" w:rsidR="00175732" w:rsidRPr="00E771A8" w:rsidRDefault="00D66A96" w:rsidP="00C37C4F">
      <w:pPr>
        <w:pStyle w:val="Prrafodelista"/>
        <w:spacing w:line="259" w:lineRule="auto"/>
        <w:ind w:left="2160"/>
        <w:jc w:val="both"/>
        <w:rPr>
          <w:rFonts w:ascii="Times New Roman" w:hAnsi="Times New Roman" w:cs="Times New Roman"/>
          <w:lang w:val="es-ES"/>
          <w:rPrChange w:id="1299" w:author="REBECA" w:date="2021-05-26T21:12:00Z">
            <w:rPr>
              <w:rFonts w:ascii="Times New Roman" w:hAnsi="Times New Roman" w:cs="Times New Roman"/>
              <w:sz w:val="24"/>
              <w:szCs w:val="24"/>
              <w:lang w:val="es-ES"/>
            </w:rPr>
          </w:rPrChange>
        </w:rPr>
        <w:pPrChange w:id="1300" w:author="REBECA" w:date="2021-05-26T18:06:00Z">
          <w:pPr>
            <w:pStyle w:val="Prrafodelista"/>
            <w:spacing w:line="259" w:lineRule="auto"/>
            <w:ind w:left="2160"/>
          </w:pPr>
        </w:pPrChange>
      </w:pPr>
      <m:oMathPara>
        <m:oMathParaPr>
          <m:jc m:val="left"/>
        </m:oMathParaPr>
        <m:oMath>
          <m:sSub>
            <m:sSubPr>
              <m:ctrlPr>
                <w:rPr>
                  <w:rFonts w:ascii="Cambria Math" w:hAnsi="Cambria Math" w:cs="Times New Roman"/>
                  <w:i/>
                  <w:lang w:val="es-ES"/>
                  <w:rPrChange w:id="1301" w:author="REBECA" w:date="2021-05-26T21:12:00Z">
                    <w:rPr>
                      <w:rFonts w:ascii="Cambria Math" w:hAnsi="Cambria Math" w:cs="Times New Roman"/>
                      <w:i/>
                      <w:sz w:val="24"/>
                      <w:szCs w:val="24"/>
                      <w:lang w:val="es-ES"/>
                    </w:rPr>
                  </w:rPrChange>
                </w:rPr>
              </m:ctrlPr>
            </m:sSubPr>
            <m:e>
              <m:r>
                <w:rPr>
                  <w:rFonts w:ascii="Cambria Math" w:hAnsi="Cambria Math" w:cs="Times New Roman"/>
                  <w:lang w:val="es-ES"/>
                  <w:rPrChange w:id="1302" w:author="REBECA" w:date="2021-05-26T21:12:00Z">
                    <w:rPr>
                      <w:rFonts w:ascii="Cambria Math" w:hAnsi="Cambria Math" w:cs="Times New Roman"/>
                      <w:sz w:val="24"/>
                      <w:szCs w:val="24"/>
                      <w:lang w:val="es-ES"/>
                    </w:rPr>
                  </w:rPrChange>
                </w:rPr>
                <m:t>β</m:t>
              </m:r>
            </m:e>
            <m:sub>
              <m:r>
                <w:rPr>
                  <w:rFonts w:ascii="Cambria Math" w:hAnsi="Cambria Math" w:cs="Times New Roman"/>
                  <w:lang w:val="es-ES"/>
                  <w:rPrChange w:id="1303" w:author="REBECA" w:date="2021-05-26T21:12:00Z">
                    <w:rPr>
                      <w:rFonts w:ascii="Cambria Math" w:hAnsi="Cambria Math" w:cs="Times New Roman"/>
                      <w:sz w:val="24"/>
                      <w:szCs w:val="24"/>
                      <w:lang w:val="es-ES"/>
                    </w:rPr>
                  </w:rPrChange>
                </w:rPr>
                <m:t>μ</m:t>
              </m:r>
            </m:sub>
          </m:sSub>
          <m:r>
            <w:rPr>
              <w:rFonts w:ascii="Cambria Math" w:hAnsi="Cambria Math" w:cs="Times New Roman"/>
              <w:lang w:val="es-ES"/>
              <w:rPrChange w:id="1304" w:author="REBECA" w:date="2021-05-26T21:12:00Z">
                <w:rPr>
                  <w:rFonts w:ascii="Cambria Math" w:hAnsi="Cambria Math" w:cs="Times New Roman"/>
                  <w:sz w:val="24"/>
                  <w:szCs w:val="24"/>
                  <w:lang w:val="es-ES"/>
                </w:rPr>
              </w:rPrChange>
            </w:rPr>
            <m:t xml:space="preserve">= </m:t>
          </m:r>
          <m:f>
            <m:fPr>
              <m:ctrlPr>
                <w:rPr>
                  <w:rFonts w:ascii="Cambria Math" w:hAnsi="Cambria Math" w:cs="Times New Roman"/>
                  <w:i/>
                  <w:lang w:val="es-ES"/>
                  <w:rPrChange w:id="1305" w:author="REBECA" w:date="2021-05-26T21:12:00Z">
                    <w:rPr>
                      <w:rFonts w:ascii="Cambria Math" w:hAnsi="Cambria Math" w:cs="Times New Roman"/>
                      <w:i/>
                      <w:sz w:val="24"/>
                      <w:szCs w:val="24"/>
                      <w:lang w:val="es-ES"/>
                    </w:rPr>
                  </w:rPrChange>
                </w:rPr>
              </m:ctrlPr>
            </m:fPr>
            <m:num>
              <m:sSub>
                <m:sSubPr>
                  <m:ctrlPr>
                    <w:rPr>
                      <w:rFonts w:ascii="Cambria Math" w:hAnsi="Cambria Math" w:cs="Times New Roman"/>
                      <w:i/>
                      <w:lang w:val="es-ES"/>
                      <w:rPrChange w:id="1306" w:author="REBECA" w:date="2021-05-26T21:12:00Z">
                        <w:rPr>
                          <w:rFonts w:ascii="Cambria Math" w:hAnsi="Cambria Math" w:cs="Times New Roman"/>
                          <w:i/>
                          <w:sz w:val="24"/>
                          <w:szCs w:val="24"/>
                          <w:lang w:val="es-ES"/>
                        </w:rPr>
                      </w:rPrChange>
                    </w:rPr>
                  </m:ctrlPr>
                </m:sSubPr>
                <m:e>
                  <m:r>
                    <w:rPr>
                      <w:rFonts w:ascii="Cambria Math" w:hAnsi="Cambria Math" w:cs="Times New Roman"/>
                      <w:lang w:val="es-ES"/>
                      <w:rPrChange w:id="1307" w:author="REBECA" w:date="2021-05-26T21:12:00Z">
                        <w:rPr>
                          <w:rFonts w:ascii="Cambria Math" w:hAnsi="Cambria Math" w:cs="Times New Roman"/>
                          <w:sz w:val="24"/>
                          <w:szCs w:val="24"/>
                          <w:lang w:val="es-ES"/>
                        </w:rPr>
                      </w:rPrChange>
                    </w:rPr>
                    <m:t>β</m:t>
                  </m:r>
                </m:e>
                <m:sub>
                  <m:r>
                    <w:rPr>
                      <w:rFonts w:ascii="Cambria Math" w:hAnsi="Cambria Math" w:cs="Times New Roman"/>
                      <w:lang w:val="es-ES"/>
                      <w:rPrChange w:id="1308" w:author="REBECA" w:date="2021-05-26T21:12:00Z">
                        <w:rPr>
                          <w:rFonts w:ascii="Cambria Math" w:hAnsi="Cambria Math" w:cs="Times New Roman"/>
                          <w:sz w:val="24"/>
                          <w:szCs w:val="24"/>
                          <w:lang w:val="es-ES"/>
                        </w:rPr>
                      </w:rPrChange>
                    </w:rPr>
                    <m:t>L</m:t>
                  </m:r>
                </m:sub>
              </m:sSub>
            </m:num>
            <m:den>
              <m:r>
                <w:rPr>
                  <w:rFonts w:ascii="Cambria Math" w:hAnsi="Cambria Math" w:cs="Times New Roman"/>
                  <w:lang w:val="es-ES"/>
                  <w:rPrChange w:id="1309" w:author="REBECA" w:date="2021-05-26T21:12:00Z">
                    <w:rPr>
                      <w:rFonts w:ascii="Cambria Math" w:hAnsi="Cambria Math" w:cs="Times New Roman"/>
                      <w:sz w:val="24"/>
                      <w:szCs w:val="24"/>
                      <w:lang w:val="es-ES"/>
                    </w:rPr>
                  </w:rPrChange>
                </w:rPr>
                <m:t xml:space="preserve">1+ </m:t>
              </m:r>
              <m:f>
                <m:fPr>
                  <m:ctrlPr>
                    <w:rPr>
                      <w:rFonts w:ascii="Cambria Math" w:hAnsi="Cambria Math" w:cs="Times New Roman"/>
                      <w:i/>
                      <w:lang w:val="es-ES"/>
                      <w:rPrChange w:id="1310" w:author="REBECA" w:date="2021-05-26T21:12:00Z">
                        <w:rPr>
                          <w:rFonts w:ascii="Cambria Math" w:hAnsi="Cambria Math" w:cs="Times New Roman"/>
                          <w:i/>
                          <w:sz w:val="24"/>
                          <w:szCs w:val="24"/>
                          <w:lang w:val="es-ES"/>
                        </w:rPr>
                      </w:rPrChange>
                    </w:rPr>
                  </m:ctrlPr>
                </m:fPr>
                <m:num>
                  <m:r>
                    <w:rPr>
                      <w:rFonts w:ascii="Cambria Math" w:hAnsi="Cambria Math" w:cs="Times New Roman"/>
                      <w:lang w:val="es-ES"/>
                      <w:rPrChange w:id="1311" w:author="REBECA" w:date="2021-05-26T21:12:00Z">
                        <w:rPr>
                          <w:rFonts w:ascii="Cambria Math" w:hAnsi="Cambria Math" w:cs="Times New Roman"/>
                          <w:sz w:val="24"/>
                          <w:szCs w:val="24"/>
                          <w:lang w:val="es-ES"/>
                        </w:rPr>
                      </w:rPrChange>
                    </w:rPr>
                    <m:t>Deuda Financiera (1+tipo impositivo)</m:t>
                  </m:r>
                </m:num>
                <m:den>
                  <m:r>
                    <w:rPr>
                      <w:rFonts w:ascii="Cambria Math" w:hAnsi="Cambria Math" w:cs="Times New Roman"/>
                      <w:lang w:val="es-ES"/>
                      <w:rPrChange w:id="1312" w:author="REBECA" w:date="2021-05-26T21:12:00Z">
                        <w:rPr>
                          <w:rFonts w:ascii="Cambria Math" w:hAnsi="Cambria Math" w:cs="Times New Roman"/>
                          <w:sz w:val="24"/>
                          <w:szCs w:val="24"/>
                          <w:lang w:val="es-ES"/>
                        </w:rPr>
                      </w:rPrChange>
                    </w:rPr>
                    <m:t>Fondos Propios</m:t>
                  </m:r>
                </m:den>
              </m:f>
            </m:den>
          </m:f>
        </m:oMath>
      </m:oMathPara>
    </w:p>
    <w:p w14:paraId="15192345" w14:textId="6BBEBB75" w:rsidR="00175732" w:rsidRPr="00230967" w:rsidRDefault="00230967" w:rsidP="00C37C4F">
      <w:pPr>
        <w:spacing w:line="259" w:lineRule="auto"/>
        <w:ind w:left="0"/>
        <w:jc w:val="both"/>
        <w:rPr>
          <w:rFonts w:ascii="Times New Roman" w:hAnsi="Times New Roman" w:cs="Times New Roman"/>
          <w:sz w:val="24"/>
          <w:szCs w:val="24"/>
          <w:lang w:val="es-ES"/>
        </w:rPr>
        <w:pPrChange w:id="1313" w:author="REBECA" w:date="2021-05-26T18:06:00Z">
          <w:pPr>
            <w:spacing w:line="259" w:lineRule="auto"/>
            <w:ind w:left="0"/>
          </w:pPr>
        </w:pPrChange>
      </w:pPr>
      <w:r>
        <w:rPr>
          <w:rFonts w:ascii="Times New Roman" w:hAnsi="Times New Roman" w:cs="Times New Roman"/>
          <w:sz w:val="24"/>
          <w:szCs w:val="24"/>
          <w:lang w:val="es-ES"/>
        </w:rPr>
        <w:t>Para realizar el c</w:t>
      </w:r>
      <w:r w:rsidR="00175732" w:rsidRPr="00230967">
        <w:rPr>
          <w:rFonts w:ascii="Times New Roman" w:hAnsi="Times New Roman" w:cs="Times New Roman"/>
          <w:sz w:val="24"/>
          <w:szCs w:val="24"/>
          <w:lang w:val="es-ES"/>
        </w:rPr>
        <w:t xml:space="preserve">álculo </w:t>
      </w:r>
      <w:r>
        <w:rPr>
          <w:rFonts w:ascii="Times New Roman" w:hAnsi="Times New Roman" w:cs="Times New Roman"/>
          <w:sz w:val="24"/>
          <w:szCs w:val="24"/>
          <w:lang w:val="es-ES"/>
        </w:rPr>
        <w:t xml:space="preserve">de la </w:t>
      </w:r>
      <w:r w:rsidR="00175732" w:rsidRPr="00230967">
        <w:rPr>
          <w:rFonts w:ascii="Times New Roman" w:hAnsi="Times New Roman" w:cs="Times New Roman"/>
          <w:sz w:val="24"/>
          <w:szCs w:val="24"/>
          <w:lang w:val="es-ES"/>
        </w:rPr>
        <w:t xml:space="preserve">media ponderada de las Betas </w:t>
      </w:r>
      <w:proofErr w:type="spellStart"/>
      <w:r w:rsidR="00175732" w:rsidRPr="00230967">
        <w:rPr>
          <w:rFonts w:ascii="Times New Roman" w:hAnsi="Times New Roman" w:cs="Times New Roman"/>
          <w:sz w:val="24"/>
          <w:szCs w:val="24"/>
          <w:lang w:val="es-ES"/>
        </w:rPr>
        <w:t>desapalancadas</w:t>
      </w:r>
      <w:proofErr w:type="spellEnd"/>
      <w:r>
        <w:rPr>
          <w:rFonts w:ascii="Times New Roman" w:hAnsi="Times New Roman" w:cs="Times New Roman"/>
          <w:sz w:val="24"/>
          <w:szCs w:val="24"/>
          <w:lang w:val="es-ES"/>
        </w:rPr>
        <w:t>. Una vez obtenida la media ponderada, debemos volver a apalancar con los datos de la empresa de la que queremos saber la beta (la empresa no cotizada)</w:t>
      </w:r>
    </w:p>
    <w:p w14:paraId="006AC8F7" w14:textId="0F2A7B15" w:rsidR="00175732" w:rsidRPr="00E771A8" w:rsidRDefault="00D66A96" w:rsidP="00C37C4F">
      <w:pPr>
        <w:pStyle w:val="Prrafodelista"/>
        <w:spacing w:line="259" w:lineRule="auto"/>
        <w:ind w:left="2160"/>
        <w:jc w:val="both"/>
        <w:rPr>
          <w:rFonts w:ascii="Times New Roman" w:hAnsi="Times New Roman" w:cs="Times New Roman"/>
          <w:lang w:val="es-ES"/>
          <w:rPrChange w:id="1314" w:author="REBECA" w:date="2021-05-26T21:12:00Z">
            <w:rPr>
              <w:rFonts w:ascii="Times New Roman" w:hAnsi="Times New Roman" w:cs="Times New Roman"/>
              <w:sz w:val="24"/>
              <w:szCs w:val="24"/>
              <w:lang w:val="es-ES"/>
            </w:rPr>
          </w:rPrChange>
        </w:rPr>
        <w:pPrChange w:id="1315" w:author="REBECA" w:date="2021-05-26T18:06:00Z">
          <w:pPr>
            <w:pStyle w:val="Prrafodelista"/>
            <w:spacing w:line="259" w:lineRule="auto"/>
            <w:ind w:left="2160"/>
          </w:pPr>
        </w:pPrChange>
      </w:pPr>
      <m:oMathPara>
        <m:oMathParaPr>
          <m:jc m:val="left"/>
        </m:oMathParaPr>
        <m:oMath>
          <m:sSub>
            <m:sSubPr>
              <m:ctrlPr>
                <w:rPr>
                  <w:rFonts w:ascii="Cambria Math" w:hAnsi="Cambria Math" w:cs="Times New Roman"/>
                  <w:i/>
                  <w:lang w:val="es-ES"/>
                  <w:rPrChange w:id="1316" w:author="REBECA" w:date="2021-05-26T21:12:00Z">
                    <w:rPr>
                      <w:rFonts w:ascii="Cambria Math" w:hAnsi="Cambria Math" w:cs="Times New Roman"/>
                      <w:i/>
                      <w:sz w:val="24"/>
                      <w:szCs w:val="24"/>
                      <w:lang w:val="es-ES"/>
                    </w:rPr>
                  </w:rPrChange>
                </w:rPr>
              </m:ctrlPr>
            </m:sSubPr>
            <m:e>
              <m:r>
                <w:rPr>
                  <w:rFonts w:ascii="Cambria Math" w:hAnsi="Cambria Math" w:cs="Times New Roman"/>
                  <w:lang w:val="es-ES"/>
                  <w:rPrChange w:id="1317" w:author="REBECA" w:date="2021-05-26T21:12:00Z">
                    <w:rPr>
                      <w:rFonts w:ascii="Cambria Math" w:hAnsi="Cambria Math" w:cs="Times New Roman"/>
                      <w:sz w:val="24"/>
                      <w:szCs w:val="24"/>
                      <w:lang w:val="es-ES"/>
                    </w:rPr>
                  </w:rPrChange>
                </w:rPr>
                <m:t>β</m:t>
              </m:r>
            </m:e>
            <m:sub>
              <m:r>
                <w:rPr>
                  <w:rFonts w:ascii="Cambria Math" w:hAnsi="Cambria Math" w:cs="Times New Roman"/>
                  <w:lang w:val="es-ES"/>
                  <w:rPrChange w:id="1318" w:author="REBECA" w:date="2021-05-26T21:12:00Z">
                    <w:rPr>
                      <w:rFonts w:ascii="Cambria Math" w:hAnsi="Cambria Math" w:cs="Times New Roman"/>
                      <w:sz w:val="24"/>
                      <w:szCs w:val="24"/>
                      <w:lang w:val="es-ES"/>
                    </w:rPr>
                  </w:rPrChange>
                </w:rPr>
                <m:t>L</m:t>
              </m:r>
            </m:sub>
          </m:sSub>
          <m:r>
            <w:rPr>
              <w:rFonts w:ascii="Cambria Math" w:hAnsi="Cambria Math" w:cs="Times New Roman"/>
              <w:lang w:val="es-ES"/>
              <w:rPrChange w:id="1319" w:author="REBECA" w:date="2021-05-26T21:12:00Z">
                <w:rPr>
                  <w:rFonts w:ascii="Cambria Math" w:hAnsi="Cambria Math" w:cs="Times New Roman"/>
                  <w:sz w:val="24"/>
                  <w:szCs w:val="24"/>
                  <w:lang w:val="es-ES"/>
                </w:rPr>
              </w:rPrChange>
            </w:rPr>
            <m:t xml:space="preserve">= </m:t>
          </m:r>
          <m:sSub>
            <m:sSubPr>
              <m:ctrlPr>
                <w:rPr>
                  <w:rFonts w:ascii="Cambria Math" w:hAnsi="Cambria Math" w:cs="Times New Roman"/>
                  <w:i/>
                  <w:rPrChange w:id="1320" w:author="REBECA" w:date="2021-05-26T21:12:00Z">
                    <w:rPr>
                      <w:rFonts w:ascii="Cambria Math" w:hAnsi="Cambria Math" w:cs="Times New Roman"/>
                      <w:i/>
                      <w:sz w:val="24"/>
                      <w:szCs w:val="24"/>
                    </w:rPr>
                  </w:rPrChange>
                </w:rPr>
              </m:ctrlPr>
            </m:sSubPr>
            <m:e>
              <m:r>
                <w:rPr>
                  <w:rFonts w:ascii="Cambria Math" w:hAnsi="Cambria Math" w:cs="Times New Roman"/>
                  <w:rPrChange w:id="1321" w:author="REBECA" w:date="2021-05-26T21:12:00Z">
                    <w:rPr>
                      <w:rFonts w:ascii="Cambria Math" w:hAnsi="Cambria Math" w:cs="Times New Roman"/>
                      <w:sz w:val="24"/>
                      <w:szCs w:val="24"/>
                    </w:rPr>
                  </w:rPrChange>
                </w:rPr>
                <m:t>β</m:t>
              </m:r>
            </m:e>
            <m:sub>
              <m:r>
                <w:rPr>
                  <w:rFonts w:ascii="Cambria Math" w:hAnsi="Cambria Math" w:cs="Times New Roman"/>
                  <w:rPrChange w:id="1322" w:author="REBECA" w:date="2021-05-26T21:12:00Z">
                    <w:rPr>
                      <w:rFonts w:ascii="Cambria Math" w:hAnsi="Cambria Math" w:cs="Times New Roman"/>
                      <w:sz w:val="24"/>
                      <w:szCs w:val="24"/>
                    </w:rPr>
                  </w:rPrChange>
                </w:rPr>
                <m:t>μ</m:t>
              </m:r>
            </m:sub>
          </m:sSub>
          <m:r>
            <w:rPr>
              <w:rFonts w:ascii="Cambria Math" w:hAnsi="Cambria Math" w:cs="Times New Roman"/>
              <w:lang w:val="es-ES"/>
              <w:rPrChange w:id="1323" w:author="REBECA" w:date="2021-05-26T21:12:00Z">
                <w:rPr>
                  <w:rFonts w:ascii="Cambria Math" w:hAnsi="Cambria Math" w:cs="Times New Roman"/>
                  <w:sz w:val="24"/>
                  <w:szCs w:val="24"/>
                  <w:lang w:val="es-ES"/>
                </w:rPr>
              </w:rPrChange>
            </w:rPr>
            <m:t xml:space="preserve">*(1+ </m:t>
          </m:r>
          <m:f>
            <m:fPr>
              <m:ctrlPr>
                <w:rPr>
                  <w:rFonts w:ascii="Cambria Math" w:hAnsi="Cambria Math" w:cs="Times New Roman"/>
                  <w:i/>
                  <w:rPrChange w:id="1324" w:author="REBECA" w:date="2021-05-26T21:12:00Z">
                    <w:rPr>
                      <w:rFonts w:ascii="Cambria Math" w:hAnsi="Cambria Math" w:cs="Times New Roman"/>
                      <w:i/>
                      <w:sz w:val="24"/>
                      <w:szCs w:val="24"/>
                    </w:rPr>
                  </w:rPrChange>
                </w:rPr>
              </m:ctrlPr>
            </m:fPr>
            <m:num>
              <m:r>
                <w:rPr>
                  <w:rFonts w:ascii="Cambria Math" w:hAnsi="Cambria Math" w:cs="Times New Roman"/>
                  <w:rPrChange w:id="1325" w:author="REBECA" w:date="2021-05-26T21:12:00Z">
                    <w:rPr>
                      <w:rFonts w:ascii="Cambria Math" w:hAnsi="Cambria Math" w:cs="Times New Roman"/>
                      <w:sz w:val="24"/>
                      <w:szCs w:val="24"/>
                    </w:rPr>
                  </w:rPrChange>
                </w:rPr>
                <m:t>Deuda</m:t>
              </m:r>
              <m:r>
                <w:rPr>
                  <w:rFonts w:ascii="Cambria Math" w:hAnsi="Cambria Math" w:cs="Times New Roman"/>
                  <w:lang w:val="es-ES"/>
                  <w:rPrChange w:id="1326" w:author="REBECA" w:date="2021-05-26T21:12:00Z">
                    <w:rPr>
                      <w:rFonts w:ascii="Cambria Math" w:hAnsi="Cambria Math" w:cs="Times New Roman"/>
                      <w:sz w:val="24"/>
                      <w:szCs w:val="24"/>
                      <w:lang w:val="es-ES"/>
                    </w:rPr>
                  </w:rPrChange>
                </w:rPr>
                <m:t xml:space="preserve"> </m:t>
              </m:r>
              <m:r>
                <w:rPr>
                  <w:rFonts w:ascii="Cambria Math" w:hAnsi="Cambria Math" w:cs="Times New Roman"/>
                  <w:rPrChange w:id="1327" w:author="REBECA" w:date="2021-05-26T21:12:00Z">
                    <w:rPr>
                      <w:rFonts w:ascii="Cambria Math" w:hAnsi="Cambria Math" w:cs="Times New Roman"/>
                      <w:sz w:val="24"/>
                      <w:szCs w:val="24"/>
                    </w:rPr>
                  </w:rPrChange>
                </w:rPr>
                <m:t>Financiera</m:t>
              </m:r>
              <m:r>
                <w:rPr>
                  <w:rFonts w:ascii="Cambria Math" w:hAnsi="Cambria Math" w:cs="Times New Roman"/>
                  <w:lang w:val="es-ES"/>
                  <w:rPrChange w:id="1328" w:author="REBECA" w:date="2021-05-26T21:12:00Z">
                    <w:rPr>
                      <w:rFonts w:ascii="Cambria Math" w:hAnsi="Cambria Math" w:cs="Times New Roman"/>
                      <w:sz w:val="24"/>
                      <w:szCs w:val="24"/>
                      <w:lang w:val="es-ES"/>
                    </w:rPr>
                  </w:rPrChange>
                </w:rPr>
                <m:t xml:space="preserve"> (1+</m:t>
              </m:r>
              <m:r>
                <w:rPr>
                  <w:rFonts w:ascii="Cambria Math" w:hAnsi="Cambria Math" w:cs="Times New Roman"/>
                  <w:rPrChange w:id="1329" w:author="REBECA" w:date="2021-05-26T21:12:00Z">
                    <w:rPr>
                      <w:rFonts w:ascii="Cambria Math" w:hAnsi="Cambria Math" w:cs="Times New Roman"/>
                      <w:sz w:val="24"/>
                      <w:szCs w:val="24"/>
                    </w:rPr>
                  </w:rPrChange>
                </w:rPr>
                <m:t>tipo</m:t>
              </m:r>
              <m:r>
                <w:rPr>
                  <w:rFonts w:ascii="Cambria Math" w:hAnsi="Cambria Math" w:cs="Times New Roman"/>
                  <w:lang w:val="es-ES"/>
                  <w:rPrChange w:id="1330" w:author="REBECA" w:date="2021-05-26T21:12:00Z">
                    <w:rPr>
                      <w:rFonts w:ascii="Cambria Math" w:hAnsi="Cambria Math" w:cs="Times New Roman"/>
                      <w:sz w:val="24"/>
                      <w:szCs w:val="24"/>
                      <w:lang w:val="es-ES"/>
                    </w:rPr>
                  </w:rPrChange>
                </w:rPr>
                <m:t xml:space="preserve"> </m:t>
              </m:r>
              <m:r>
                <w:rPr>
                  <w:rFonts w:ascii="Cambria Math" w:hAnsi="Cambria Math" w:cs="Times New Roman"/>
                  <w:rPrChange w:id="1331" w:author="REBECA" w:date="2021-05-26T21:12:00Z">
                    <w:rPr>
                      <w:rFonts w:ascii="Cambria Math" w:hAnsi="Cambria Math" w:cs="Times New Roman"/>
                      <w:sz w:val="24"/>
                      <w:szCs w:val="24"/>
                    </w:rPr>
                  </w:rPrChange>
                </w:rPr>
                <m:t>impositivo</m:t>
              </m:r>
              <m:r>
                <w:rPr>
                  <w:rFonts w:ascii="Cambria Math" w:hAnsi="Cambria Math" w:cs="Times New Roman"/>
                  <w:lang w:val="es-ES"/>
                  <w:rPrChange w:id="1332" w:author="REBECA" w:date="2021-05-26T21:12:00Z">
                    <w:rPr>
                      <w:rFonts w:ascii="Cambria Math" w:hAnsi="Cambria Math" w:cs="Times New Roman"/>
                      <w:sz w:val="24"/>
                      <w:szCs w:val="24"/>
                      <w:lang w:val="es-ES"/>
                    </w:rPr>
                  </w:rPrChange>
                </w:rPr>
                <m:t>)</m:t>
              </m:r>
            </m:num>
            <m:den>
              <m:r>
                <w:rPr>
                  <w:rFonts w:ascii="Cambria Math" w:hAnsi="Cambria Math" w:cs="Times New Roman"/>
                  <w:rPrChange w:id="1333" w:author="REBECA" w:date="2021-05-26T21:12:00Z">
                    <w:rPr>
                      <w:rFonts w:ascii="Cambria Math" w:hAnsi="Cambria Math" w:cs="Times New Roman"/>
                      <w:sz w:val="24"/>
                      <w:szCs w:val="24"/>
                    </w:rPr>
                  </w:rPrChange>
                </w:rPr>
                <m:t>Fondos</m:t>
              </m:r>
              <m:r>
                <w:rPr>
                  <w:rFonts w:ascii="Cambria Math" w:hAnsi="Cambria Math" w:cs="Times New Roman"/>
                  <w:lang w:val="es-ES"/>
                  <w:rPrChange w:id="1334" w:author="REBECA" w:date="2021-05-26T21:12:00Z">
                    <w:rPr>
                      <w:rFonts w:ascii="Cambria Math" w:hAnsi="Cambria Math" w:cs="Times New Roman"/>
                      <w:sz w:val="24"/>
                      <w:szCs w:val="24"/>
                      <w:lang w:val="es-ES"/>
                    </w:rPr>
                  </w:rPrChange>
                </w:rPr>
                <m:t xml:space="preserve"> </m:t>
              </m:r>
              <m:r>
                <w:rPr>
                  <w:rFonts w:ascii="Cambria Math" w:hAnsi="Cambria Math" w:cs="Times New Roman"/>
                  <w:rPrChange w:id="1335" w:author="REBECA" w:date="2021-05-26T21:12:00Z">
                    <w:rPr>
                      <w:rFonts w:ascii="Cambria Math" w:hAnsi="Cambria Math" w:cs="Times New Roman"/>
                      <w:sz w:val="24"/>
                      <w:szCs w:val="24"/>
                    </w:rPr>
                  </w:rPrChange>
                </w:rPr>
                <m:t>Propios</m:t>
              </m:r>
            </m:den>
          </m:f>
        </m:oMath>
      </m:oMathPara>
    </w:p>
    <w:p w14:paraId="5C1A3F0F" w14:textId="4479AB4E" w:rsidR="00175732" w:rsidRDefault="00230967" w:rsidP="00C37C4F">
      <w:pPr>
        <w:ind w:left="0"/>
        <w:jc w:val="both"/>
        <w:rPr>
          <w:rFonts w:ascii="Times New Roman" w:hAnsi="Times New Roman" w:cs="Times New Roman"/>
          <w:sz w:val="24"/>
          <w:szCs w:val="24"/>
          <w:lang w:val="es-ES"/>
        </w:rPr>
        <w:pPrChange w:id="1336" w:author="REBECA" w:date="2021-05-26T18:06:00Z">
          <w:pPr>
            <w:ind w:left="0"/>
          </w:pPr>
        </w:pPrChange>
      </w:pPr>
      <w:r>
        <w:rPr>
          <w:rFonts w:ascii="Times New Roman" w:hAnsi="Times New Roman" w:cs="Times New Roman"/>
          <w:sz w:val="24"/>
          <w:szCs w:val="24"/>
          <w:lang w:val="es-ES"/>
        </w:rPr>
        <w:t xml:space="preserve">Mediante Python podemos obtener los datos de cotización de una manera sencilla y rápida. Como hemos visto, tenemos disponibles multitud de librerías que nos hacen el trabajo más sencillo, y para la lectura de datos financieros, la librería </w:t>
      </w:r>
      <w:proofErr w:type="spellStart"/>
      <w:r w:rsidRPr="00230967">
        <w:rPr>
          <w:rFonts w:ascii="Times New Roman" w:hAnsi="Times New Roman" w:cs="Times New Roman"/>
          <w:i/>
          <w:iCs/>
          <w:sz w:val="24"/>
          <w:szCs w:val="24"/>
          <w:lang w:val="es-ES"/>
        </w:rPr>
        <w:t>yfinance</w:t>
      </w:r>
      <w:proofErr w:type="spellEnd"/>
      <w:r>
        <w:rPr>
          <w:rFonts w:ascii="Times New Roman" w:hAnsi="Times New Roman" w:cs="Times New Roman"/>
          <w:i/>
          <w:iCs/>
          <w:sz w:val="24"/>
          <w:szCs w:val="24"/>
          <w:lang w:val="es-ES"/>
        </w:rPr>
        <w:t xml:space="preserve"> y pandas</w:t>
      </w:r>
      <w:r>
        <w:rPr>
          <w:rFonts w:ascii="Times New Roman" w:hAnsi="Times New Roman" w:cs="Times New Roman"/>
          <w:sz w:val="24"/>
          <w:szCs w:val="24"/>
          <w:lang w:val="es-ES"/>
        </w:rPr>
        <w:t xml:space="preserve"> podemos extraer los datos de la página </w:t>
      </w:r>
      <w:proofErr w:type="spellStart"/>
      <w:r>
        <w:rPr>
          <w:rFonts w:ascii="Times New Roman" w:hAnsi="Times New Roman" w:cs="Times New Roman"/>
          <w:sz w:val="24"/>
          <w:szCs w:val="24"/>
          <w:lang w:val="es-ES"/>
        </w:rPr>
        <w:t>yahoo.finance</w:t>
      </w:r>
      <w:proofErr w:type="spellEnd"/>
      <w:r>
        <w:rPr>
          <w:rFonts w:ascii="Times New Roman" w:hAnsi="Times New Roman" w:cs="Times New Roman"/>
          <w:sz w:val="24"/>
          <w:szCs w:val="24"/>
          <w:lang w:val="es-ES"/>
        </w:rPr>
        <w:t xml:space="preserve">, donde se publican las cotizaciones de distintos mercados financieros, entre ellos el IBEX35. </w:t>
      </w:r>
    </w:p>
    <w:p w14:paraId="7C642B20" w14:textId="753097BC" w:rsidR="00230967" w:rsidRDefault="00230967" w:rsidP="00C37C4F">
      <w:pPr>
        <w:ind w:left="0"/>
        <w:jc w:val="both"/>
        <w:rPr>
          <w:rFonts w:ascii="Times New Roman" w:hAnsi="Times New Roman" w:cs="Times New Roman"/>
          <w:sz w:val="24"/>
          <w:szCs w:val="24"/>
          <w:lang w:val="es-ES"/>
        </w:rPr>
        <w:pPrChange w:id="1337" w:author="REBECA" w:date="2021-05-26T18:06:00Z">
          <w:pPr>
            <w:ind w:left="0"/>
          </w:pPr>
        </w:pPrChange>
      </w:pPr>
      <w:r>
        <w:rPr>
          <w:noProof/>
        </w:rPr>
        <w:drawing>
          <wp:inline distT="0" distB="0" distL="0" distR="0" wp14:anchorId="26BA5044" wp14:editId="1F6EB55E">
            <wp:extent cx="5400040" cy="323215"/>
            <wp:effectExtent l="0" t="0" r="0"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3215"/>
                    </a:xfrm>
                    <a:prstGeom prst="rect">
                      <a:avLst/>
                    </a:prstGeom>
                  </pic:spPr>
                </pic:pic>
              </a:graphicData>
            </a:graphic>
          </wp:inline>
        </w:drawing>
      </w:r>
    </w:p>
    <w:p w14:paraId="6439F72A" w14:textId="1BF14E15" w:rsidR="00230967" w:rsidRDefault="00230967" w:rsidP="00C37C4F">
      <w:pPr>
        <w:ind w:left="0"/>
        <w:jc w:val="both"/>
        <w:rPr>
          <w:rFonts w:ascii="Times New Roman" w:hAnsi="Times New Roman" w:cs="Times New Roman"/>
          <w:sz w:val="24"/>
          <w:szCs w:val="24"/>
          <w:lang w:val="es-ES"/>
        </w:rPr>
        <w:pPrChange w:id="1338" w:author="REBECA" w:date="2021-05-26T18:06:00Z">
          <w:pPr>
            <w:ind w:left="0"/>
          </w:pPr>
        </w:pPrChange>
      </w:pPr>
      <w:r>
        <w:rPr>
          <w:rFonts w:ascii="Times New Roman" w:hAnsi="Times New Roman" w:cs="Times New Roman"/>
          <w:sz w:val="24"/>
          <w:szCs w:val="24"/>
          <w:lang w:val="es-ES"/>
        </w:rPr>
        <w:t xml:space="preserve">Su código es sencillo, tan solo tenemos que indicar </w:t>
      </w:r>
      <w:proofErr w:type="spellStart"/>
      <w:r>
        <w:rPr>
          <w:rFonts w:ascii="Times New Roman" w:hAnsi="Times New Roman" w:cs="Times New Roman"/>
          <w:sz w:val="24"/>
          <w:szCs w:val="24"/>
          <w:lang w:val="es-ES"/>
        </w:rPr>
        <w:t>pd</w:t>
      </w:r>
      <w:proofErr w:type="spellEnd"/>
      <w:r>
        <w:rPr>
          <w:rFonts w:ascii="Times New Roman" w:hAnsi="Times New Roman" w:cs="Times New Roman"/>
          <w:sz w:val="24"/>
          <w:szCs w:val="24"/>
          <w:lang w:val="es-ES"/>
        </w:rPr>
        <w:t xml:space="preserve"> (referente a la librería pandas), seguido de un punto </w:t>
      </w:r>
      <w:proofErr w:type="spellStart"/>
      <w:r>
        <w:rPr>
          <w:rFonts w:ascii="Times New Roman" w:hAnsi="Times New Roman" w:cs="Times New Roman"/>
          <w:sz w:val="24"/>
          <w:szCs w:val="24"/>
          <w:lang w:val="es-ES"/>
        </w:rPr>
        <w:t>read</w:t>
      </w:r>
      <w:proofErr w:type="spellEnd"/>
      <w:r>
        <w:rPr>
          <w:rFonts w:ascii="Times New Roman" w:hAnsi="Times New Roman" w:cs="Times New Roman"/>
          <w:sz w:val="24"/>
          <w:szCs w:val="24"/>
          <w:lang w:val="es-ES"/>
        </w:rPr>
        <w:t xml:space="preserve"> (común a la lectura de todo tipo de archivos), seguido de _</w:t>
      </w:r>
      <w:proofErr w:type="spellStart"/>
      <w:r>
        <w:rPr>
          <w:rFonts w:ascii="Times New Roman" w:hAnsi="Times New Roman" w:cs="Times New Roman"/>
          <w:sz w:val="24"/>
          <w:szCs w:val="24"/>
          <w:lang w:val="es-ES"/>
        </w:rPr>
        <w:t>html</w:t>
      </w:r>
      <w:proofErr w:type="spellEnd"/>
      <w:r>
        <w:rPr>
          <w:rFonts w:ascii="Times New Roman" w:hAnsi="Times New Roman" w:cs="Times New Roman"/>
          <w:sz w:val="24"/>
          <w:szCs w:val="24"/>
          <w:lang w:val="es-ES"/>
        </w:rPr>
        <w:t>, esto lo que indica es la lectura de una página web</w:t>
      </w:r>
      <w:r w:rsidR="004F1183">
        <w:rPr>
          <w:rFonts w:ascii="Times New Roman" w:hAnsi="Times New Roman" w:cs="Times New Roman"/>
          <w:sz w:val="24"/>
          <w:szCs w:val="24"/>
          <w:lang w:val="es-ES"/>
        </w:rPr>
        <w:t>. De esta página nos interesa saber los símbolos con los que se publica la información financiera, dado que esta información nos e publica con el nombre de la empresa, sino con unas abreviaturas.</w:t>
      </w:r>
    </w:p>
    <w:p w14:paraId="3DB7A9B6" w14:textId="487395B9" w:rsidR="004F1183" w:rsidRDefault="004F1183" w:rsidP="00C37C4F">
      <w:pPr>
        <w:ind w:left="0"/>
        <w:jc w:val="both"/>
        <w:rPr>
          <w:rFonts w:ascii="Times New Roman" w:hAnsi="Times New Roman" w:cs="Times New Roman"/>
          <w:sz w:val="24"/>
          <w:szCs w:val="24"/>
          <w:lang w:val="es-ES"/>
        </w:rPr>
        <w:pPrChange w:id="1339" w:author="REBECA" w:date="2021-05-26T18:06:00Z">
          <w:pPr>
            <w:ind w:left="0"/>
          </w:pPr>
        </w:pPrChange>
      </w:pPr>
      <w:r>
        <w:rPr>
          <w:noProof/>
        </w:rPr>
        <w:lastRenderedPageBreak/>
        <w:drawing>
          <wp:inline distT="0" distB="0" distL="0" distR="0" wp14:anchorId="4D376588" wp14:editId="63086EE4">
            <wp:extent cx="5400040" cy="83947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839470"/>
                    </a:xfrm>
                    <a:prstGeom prst="rect">
                      <a:avLst/>
                    </a:prstGeom>
                  </pic:spPr>
                </pic:pic>
              </a:graphicData>
            </a:graphic>
          </wp:inline>
        </w:drawing>
      </w:r>
    </w:p>
    <w:p w14:paraId="2CDF6929" w14:textId="03F48B49" w:rsidR="004F1183" w:rsidRDefault="004F1183" w:rsidP="00C37C4F">
      <w:pPr>
        <w:ind w:left="0"/>
        <w:jc w:val="both"/>
        <w:rPr>
          <w:rFonts w:ascii="Times New Roman" w:hAnsi="Times New Roman" w:cs="Times New Roman"/>
          <w:sz w:val="24"/>
          <w:szCs w:val="24"/>
          <w:lang w:val="es-ES"/>
        </w:rPr>
        <w:pPrChange w:id="1340" w:author="REBECA" w:date="2021-05-26T18:06:00Z">
          <w:pPr>
            <w:ind w:left="0"/>
          </w:pPr>
        </w:pPrChange>
      </w:pPr>
      <w:r>
        <w:rPr>
          <w:rFonts w:ascii="Times New Roman" w:hAnsi="Times New Roman" w:cs="Times New Roman"/>
          <w:sz w:val="24"/>
          <w:szCs w:val="24"/>
          <w:lang w:val="es-ES"/>
        </w:rPr>
        <w:t>Con los símbolos generamos una lista para extraer los datos de cotización diarios por el periodo de tiempo que necesitemos, incluyendo los datos del mercado.</w:t>
      </w:r>
    </w:p>
    <w:p w14:paraId="37BEFEE3" w14:textId="538F3689" w:rsidR="004F1183" w:rsidRDefault="004F1183" w:rsidP="00C37C4F">
      <w:pPr>
        <w:ind w:left="0"/>
        <w:jc w:val="both"/>
        <w:rPr>
          <w:rFonts w:ascii="Times New Roman" w:hAnsi="Times New Roman" w:cs="Times New Roman"/>
          <w:sz w:val="24"/>
          <w:szCs w:val="24"/>
          <w:lang w:val="es-ES"/>
        </w:rPr>
        <w:pPrChange w:id="1341" w:author="REBECA" w:date="2021-05-26T18:06:00Z">
          <w:pPr>
            <w:ind w:left="0"/>
          </w:pPr>
        </w:pPrChange>
      </w:pPr>
      <w:r>
        <w:rPr>
          <w:noProof/>
        </w:rPr>
        <w:drawing>
          <wp:inline distT="0" distB="0" distL="0" distR="0" wp14:anchorId="51D84CD2" wp14:editId="0D7DB861">
            <wp:extent cx="4820856" cy="760203"/>
            <wp:effectExtent l="0" t="0" r="0" b="19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1892" cy="766674"/>
                    </a:xfrm>
                    <a:prstGeom prst="rect">
                      <a:avLst/>
                    </a:prstGeom>
                  </pic:spPr>
                </pic:pic>
              </a:graphicData>
            </a:graphic>
          </wp:inline>
        </w:drawing>
      </w:r>
    </w:p>
    <w:p w14:paraId="006FF424" w14:textId="091D7322" w:rsidR="004F1183" w:rsidRDefault="004F1183" w:rsidP="00C37C4F">
      <w:pPr>
        <w:ind w:left="0"/>
        <w:jc w:val="both"/>
        <w:rPr>
          <w:rFonts w:ascii="Times New Roman" w:hAnsi="Times New Roman" w:cs="Times New Roman"/>
          <w:sz w:val="24"/>
          <w:szCs w:val="24"/>
          <w:lang w:val="es-ES"/>
        </w:rPr>
        <w:pPrChange w:id="1342" w:author="REBECA" w:date="2021-05-26T18:06:00Z">
          <w:pPr>
            <w:ind w:left="0"/>
          </w:pPr>
        </w:pPrChange>
      </w:pPr>
      <w:r>
        <w:rPr>
          <w:rFonts w:ascii="Times New Roman" w:hAnsi="Times New Roman" w:cs="Times New Roman"/>
          <w:sz w:val="24"/>
          <w:szCs w:val="24"/>
          <w:lang w:val="es-ES"/>
        </w:rPr>
        <w:t>Este código nos extrae el precio de apertura, la cotización máxima, la cotización mínima, el volumen de operaciones y la cotización de cierre por fechas de los 30 valores del IBEX, así como los del propio IBEX35. Para el cálculo que estamos buscando nos quedaremos con la columna “</w:t>
      </w:r>
      <w:proofErr w:type="spellStart"/>
      <w:r>
        <w:rPr>
          <w:rFonts w:ascii="Times New Roman" w:hAnsi="Times New Roman" w:cs="Times New Roman"/>
          <w:sz w:val="24"/>
          <w:szCs w:val="24"/>
          <w:lang w:val="es-ES"/>
        </w:rPr>
        <w:t>Close</w:t>
      </w:r>
      <w:proofErr w:type="spellEnd"/>
      <w:r>
        <w:rPr>
          <w:rFonts w:ascii="Times New Roman" w:hAnsi="Times New Roman" w:cs="Times New Roman"/>
          <w:sz w:val="24"/>
          <w:szCs w:val="24"/>
          <w:lang w:val="es-ES"/>
        </w:rPr>
        <w:t xml:space="preserve">” que nos marca el precio de cierre. </w:t>
      </w:r>
    </w:p>
    <w:p w14:paraId="1F9A3E64" w14:textId="21EF0D8F" w:rsidR="004F1183" w:rsidRPr="00230967" w:rsidRDefault="004F1183" w:rsidP="00C37C4F">
      <w:pPr>
        <w:ind w:left="0"/>
        <w:jc w:val="both"/>
        <w:rPr>
          <w:rFonts w:ascii="Times New Roman" w:hAnsi="Times New Roman" w:cs="Times New Roman"/>
          <w:sz w:val="24"/>
          <w:szCs w:val="24"/>
          <w:lang w:val="es-ES"/>
        </w:rPr>
        <w:pPrChange w:id="1343" w:author="REBECA" w:date="2021-05-26T18:06:00Z">
          <w:pPr>
            <w:ind w:left="0"/>
          </w:pPr>
        </w:pPrChange>
      </w:pPr>
      <w:r>
        <w:rPr>
          <w:noProof/>
        </w:rPr>
        <w:drawing>
          <wp:inline distT="0" distB="0" distL="0" distR="0" wp14:anchorId="631526F4" wp14:editId="5EFAB381">
            <wp:extent cx="5400040" cy="109664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096645"/>
                    </a:xfrm>
                    <a:prstGeom prst="rect">
                      <a:avLst/>
                    </a:prstGeom>
                  </pic:spPr>
                </pic:pic>
              </a:graphicData>
            </a:graphic>
          </wp:inline>
        </w:drawing>
      </w:r>
    </w:p>
    <w:p w14:paraId="2DCE2698" w14:textId="149AAEC2" w:rsidR="007F28B9" w:rsidRDefault="00655C68" w:rsidP="00C37C4F">
      <w:pPr>
        <w:spacing w:after="0"/>
        <w:ind w:left="0"/>
        <w:jc w:val="both"/>
        <w:rPr>
          <w:rFonts w:ascii="Times New Roman" w:hAnsi="Times New Roman" w:cs="Times New Roman"/>
          <w:sz w:val="24"/>
          <w:szCs w:val="24"/>
          <w:lang w:val="es-ES"/>
        </w:rPr>
        <w:pPrChange w:id="1344" w:author="REBECA" w:date="2021-05-26T18:06:00Z">
          <w:pPr>
            <w:spacing w:after="0"/>
            <w:ind w:left="0"/>
          </w:pPr>
        </w:pPrChange>
      </w:pPr>
      <w:r>
        <w:rPr>
          <w:noProof/>
        </w:rPr>
        <w:drawing>
          <wp:anchor distT="0" distB="0" distL="114300" distR="114300" simplePos="0" relativeHeight="251706368" behindDoc="0" locked="0" layoutInCell="1" allowOverlap="1" wp14:anchorId="148274F2" wp14:editId="3F24940F">
            <wp:simplePos x="0" y="0"/>
            <wp:positionH relativeFrom="column">
              <wp:posOffset>3288504</wp:posOffset>
            </wp:positionH>
            <wp:positionV relativeFrom="paragraph">
              <wp:posOffset>942685</wp:posOffset>
            </wp:positionV>
            <wp:extent cx="2801074" cy="1426229"/>
            <wp:effectExtent l="0" t="0" r="0" b="254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01074" cy="1426229"/>
                    </a:xfrm>
                    <a:prstGeom prst="rect">
                      <a:avLst/>
                    </a:prstGeom>
                  </pic:spPr>
                </pic:pic>
              </a:graphicData>
            </a:graphic>
          </wp:anchor>
        </w:drawing>
      </w:r>
      <w:r>
        <w:rPr>
          <w:rFonts w:ascii="Times New Roman" w:hAnsi="Times New Roman" w:cs="Times New Roman"/>
          <w:sz w:val="24"/>
          <w:szCs w:val="24"/>
          <w:lang w:val="es-ES"/>
        </w:rPr>
        <w:t xml:space="preserve">En cuestión de segundos hemos podido extraer la información de las cotizaciones de 30 empresas durante 5 años, y calcular sus betas. Incluso, mediante la librería de gráficos </w:t>
      </w:r>
      <w:proofErr w:type="spellStart"/>
      <w:r w:rsidRPr="00655C68">
        <w:rPr>
          <w:rFonts w:ascii="Times New Roman" w:hAnsi="Times New Roman" w:cs="Times New Roman"/>
          <w:i/>
          <w:iCs/>
          <w:sz w:val="24"/>
          <w:szCs w:val="24"/>
          <w:lang w:val="es-ES"/>
        </w:rPr>
        <w:t>matplotlib</w:t>
      </w:r>
      <w:proofErr w:type="spellEnd"/>
      <w:r>
        <w:rPr>
          <w:rFonts w:ascii="Times New Roman" w:hAnsi="Times New Roman" w:cs="Times New Roman"/>
          <w:sz w:val="24"/>
          <w:szCs w:val="24"/>
          <w:lang w:val="es-ES"/>
        </w:rPr>
        <w:t>, podemos ver la relación entre una compañía y el mercado, en este caso hemos escogido Amadeus, con una beta prácticamente neutra, y que por tanto sigue la tendencia del mercado.</w:t>
      </w:r>
    </w:p>
    <w:p w14:paraId="4673F2CB" w14:textId="4D3F688C" w:rsidR="00655C68" w:rsidRDefault="00655C68" w:rsidP="00C37C4F">
      <w:pPr>
        <w:spacing w:after="0"/>
        <w:ind w:left="0"/>
        <w:jc w:val="both"/>
        <w:rPr>
          <w:rFonts w:ascii="Times New Roman" w:hAnsi="Times New Roman" w:cs="Times New Roman"/>
          <w:sz w:val="24"/>
          <w:szCs w:val="24"/>
          <w:lang w:val="es-ES"/>
        </w:rPr>
        <w:pPrChange w:id="1345" w:author="REBECA" w:date="2021-05-26T18:06:00Z">
          <w:pPr>
            <w:spacing w:after="0"/>
            <w:ind w:left="0"/>
            <w:jc w:val="center"/>
          </w:pPr>
        </w:pPrChange>
      </w:pPr>
      <w:r>
        <w:rPr>
          <w:noProof/>
        </w:rPr>
        <w:drawing>
          <wp:anchor distT="0" distB="0" distL="114300" distR="114300" simplePos="0" relativeHeight="251707392" behindDoc="0" locked="0" layoutInCell="1" allowOverlap="1" wp14:anchorId="15B50565" wp14:editId="3E8C2A78">
            <wp:simplePos x="0" y="0"/>
            <wp:positionH relativeFrom="margin">
              <wp:align>left</wp:align>
            </wp:positionH>
            <wp:positionV relativeFrom="paragraph">
              <wp:posOffset>69448</wp:posOffset>
            </wp:positionV>
            <wp:extent cx="3182143" cy="769716"/>
            <wp:effectExtent l="0" t="0" r="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99612" cy="773942"/>
                    </a:xfrm>
                    <a:prstGeom prst="rect">
                      <a:avLst/>
                    </a:prstGeom>
                  </pic:spPr>
                </pic:pic>
              </a:graphicData>
            </a:graphic>
            <wp14:sizeRelH relativeFrom="margin">
              <wp14:pctWidth>0</wp14:pctWidth>
            </wp14:sizeRelH>
            <wp14:sizeRelV relativeFrom="margin">
              <wp14:pctHeight>0</wp14:pctHeight>
            </wp14:sizeRelV>
          </wp:anchor>
        </w:drawing>
      </w:r>
    </w:p>
    <w:p w14:paraId="5E0BC7D4" w14:textId="17B8A9EB" w:rsidR="00655C68" w:rsidRDefault="00655C68" w:rsidP="00C37C4F">
      <w:pPr>
        <w:spacing w:after="0"/>
        <w:ind w:left="0"/>
        <w:jc w:val="both"/>
        <w:rPr>
          <w:rFonts w:ascii="Times New Roman" w:hAnsi="Times New Roman" w:cs="Times New Roman"/>
          <w:sz w:val="24"/>
          <w:szCs w:val="24"/>
          <w:lang w:val="es-ES"/>
        </w:rPr>
        <w:pPrChange w:id="1346" w:author="REBECA" w:date="2021-05-26T18:06:00Z">
          <w:pPr>
            <w:spacing w:after="0"/>
            <w:ind w:left="0"/>
            <w:jc w:val="center"/>
          </w:pPr>
        </w:pPrChange>
      </w:pPr>
    </w:p>
    <w:p w14:paraId="1D125BF2" w14:textId="48AEF8A1" w:rsidR="00655C68" w:rsidRDefault="00655C68" w:rsidP="00C37C4F">
      <w:pPr>
        <w:spacing w:after="0"/>
        <w:ind w:left="0"/>
        <w:jc w:val="both"/>
        <w:rPr>
          <w:rFonts w:ascii="Times New Roman" w:hAnsi="Times New Roman" w:cs="Times New Roman"/>
          <w:sz w:val="24"/>
          <w:szCs w:val="24"/>
          <w:lang w:val="es-ES"/>
        </w:rPr>
        <w:pPrChange w:id="1347" w:author="REBECA" w:date="2021-05-26T18:06:00Z">
          <w:pPr>
            <w:spacing w:after="0"/>
            <w:ind w:left="0"/>
            <w:jc w:val="center"/>
          </w:pPr>
        </w:pPrChange>
      </w:pPr>
    </w:p>
    <w:p w14:paraId="0AA8A825" w14:textId="20CDC5CB" w:rsidR="00655C68" w:rsidRDefault="00655C68" w:rsidP="00C37C4F">
      <w:pPr>
        <w:spacing w:after="0"/>
        <w:ind w:left="0"/>
        <w:jc w:val="both"/>
        <w:rPr>
          <w:rFonts w:ascii="Times New Roman" w:hAnsi="Times New Roman" w:cs="Times New Roman"/>
          <w:sz w:val="24"/>
          <w:szCs w:val="24"/>
          <w:lang w:val="es-ES"/>
        </w:rPr>
        <w:pPrChange w:id="1348" w:author="REBECA" w:date="2021-05-26T18:06:00Z">
          <w:pPr>
            <w:spacing w:after="0"/>
            <w:ind w:left="0"/>
            <w:jc w:val="center"/>
          </w:pPr>
        </w:pPrChange>
      </w:pPr>
    </w:p>
    <w:p w14:paraId="1129CB59" w14:textId="75664922" w:rsidR="00655C68" w:rsidRDefault="00655C68" w:rsidP="00C37C4F">
      <w:pPr>
        <w:spacing w:after="0"/>
        <w:ind w:left="0"/>
        <w:jc w:val="both"/>
        <w:rPr>
          <w:rFonts w:ascii="Times New Roman" w:hAnsi="Times New Roman" w:cs="Times New Roman"/>
          <w:sz w:val="24"/>
          <w:szCs w:val="24"/>
          <w:lang w:val="es-ES"/>
        </w:rPr>
        <w:pPrChange w:id="1349" w:author="REBECA" w:date="2021-05-26T18:06:00Z">
          <w:pPr>
            <w:spacing w:after="0"/>
            <w:ind w:left="0"/>
            <w:jc w:val="center"/>
          </w:pPr>
        </w:pPrChange>
      </w:pPr>
    </w:p>
    <w:p w14:paraId="7010953C" w14:textId="77777777" w:rsidR="00655C68" w:rsidRDefault="00655C68" w:rsidP="00C37C4F">
      <w:pPr>
        <w:spacing w:after="0"/>
        <w:ind w:left="0"/>
        <w:jc w:val="both"/>
        <w:rPr>
          <w:rFonts w:ascii="Times New Roman" w:hAnsi="Times New Roman" w:cs="Times New Roman"/>
          <w:sz w:val="24"/>
          <w:szCs w:val="24"/>
          <w:lang w:val="es-ES"/>
        </w:rPr>
        <w:pPrChange w:id="1350" w:author="REBECA" w:date="2021-05-26T18:06:00Z">
          <w:pPr>
            <w:spacing w:after="0"/>
            <w:ind w:left="0"/>
            <w:jc w:val="center"/>
          </w:pPr>
        </w:pPrChange>
      </w:pPr>
    </w:p>
    <w:p w14:paraId="0606B6FD" w14:textId="1F144E63" w:rsidR="00655C68" w:rsidRDefault="00655C68" w:rsidP="00C37C4F">
      <w:pPr>
        <w:spacing w:after="0"/>
        <w:ind w:left="0"/>
        <w:jc w:val="both"/>
        <w:rPr>
          <w:rFonts w:ascii="Times New Roman" w:hAnsi="Times New Roman" w:cs="Times New Roman"/>
          <w:sz w:val="24"/>
          <w:szCs w:val="24"/>
          <w:lang w:val="es-ES"/>
        </w:rPr>
        <w:pPrChange w:id="1351" w:author="REBECA" w:date="2021-05-26T18:06:00Z">
          <w:pPr>
            <w:spacing w:after="0"/>
            <w:ind w:left="0"/>
            <w:jc w:val="center"/>
          </w:pPr>
        </w:pPrChange>
      </w:pPr>
    </w:p>
    <w:p w14:paraId="10E85DDF" w14:textId="5267904A" w:rsidR="00655C68" w:rsidRDefault="00655C68" w:rsidP="00C37C4F">
      <w:pPr>
        <w:spacing w:after="0"/>
        <w:ind w:left="0"/>
        <w:jc w:val="both"/>
        <w:rPr>
          <w:rFonts w:ascii="Times New Roman" w:hAnsi="Times New Roman" w:cs="Times New Roman"/>
          <w:sz w:val="24"/>
          <w:szCs w:val="24"/>
          <w:lang w:val="es-ES"/>
        </w:rPr>
        <w:pPrChange w:id="1352" w:author="REBECA" w:date="2021-05-26T18:06:00Z">
          <w:pPr>
            <w:spacing w:after="0"/>
            <w:ind w:left="0"/>
          </w:pPr>
        </w:pPrChange>
      </w:pPr>
      <w:r>
        <w:rPr>
          <w:rFonts w:ascii="Times New Roman" w:hAnsi="Times New Roman" w:cs="Times New Roman"/>
          <w:sz w:val="24"/>
          <w:szCs w:val="24"/>
          <w:lang w:val="es-ES"/>
        </w:rPr>
        <w:t>En este otro gráfico podemos comprobar como ambos siguen la misma tendencia:</w:t>
      </w:r>
    </w:p>
    <w:p w14:paraId="16987217" w14:textId="17D4AC3B" w:rsidR="00655C68" w:rsidRDefault="00655C68" w:rsidP="00C37C4F">
      <w:pPr>
        <w:spacing w:after="0"/>
        <w:ind w:left="0"/>
        <w:jc w:val="both"/>
        <w:rPr>
          <w:rFonts w:ascii="Times New Roman" w:hAnsi="Times New Roman" w:cs="Times New Roman"/>
          <w:sz w:val="24"/>
          <w:szCs w:val="24"/>
          <w:lang w:val="es-ES"/>
        </w:rPr>
        <w:pPrChange w:id="1353" w:author="REBECA" w:date="2021-05-26T18:06:00Z">
          <w:pPr>
            <w:spacing w:after="0"/>
            <w:ind w:left="0"/>
          </w:pPr>
        </w:pPrChange>
      </w:pPr>
      <w:r>
        <w:rPr>
          <w:noProof/>
        </w:rPr>
        <w:drawing>
          <wp:anchor distT="0" distB="0" distL="114300" distR="114300" simplePos="0" relativeHeight="251705344" behindDoc="0" locked="0" layoutInCell="1" allowOverlap="1" wp14:anchorId="3658B74B" wp14:editId="44A63A66">
            <wp:simplePos x="0" y="0"/>
            <wp:positionH relativeFrom="column">
              <wp:posOffset>7395</wp:posOffset>
            </wp:positionH>
            <wp:positionV relativeFrom="paragraph">
              <wp:posOffset>60301</wp:posOffset>
            </wp:positionV>
            <wp:extent cx="4024242" cy="428263"/>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024242" cy="428263"/>
                    </a:xfrm>
                    <a:prstGeom prst="rect">
                      <a:avLst/>
                    </a:prstGeom>
                  </pic:spPr>
                </pic:pic>
              </a:graphicData>
            </a:graphic>
            <wp14:sizeRelH relativeFrom="margin">
              <wp14:pctWidth>0</wp14:pctWidth>
            </wp14:sizeRelH>
            <wp14:sizeRelV relativeFrom="margin">
              <wp14:pctHeight>0</wp14:pctHeight>
            </wp14:sizeRelV>
          </wp:anchor>
        </w:drawing>
      </w:r>
    </w:p>
    <w:p w14:paraId="4952473E" w14:textId="5A3E900D" w:rsidR="00655C68" w:rsidRDefault="00655C68" w:rsidP="00C37C4F">
      <w:pPr>
        <w:spacing w:after="0"/>
        <w:ind w:left="0"/>
        <w:jc w:val="both"/>
        <w:rPr>
          <w:ins w:id="1354" w:author="REBECA" w:date="2021-05-26T21:13:00Z"/>
          <w:rFonts w:ascii="Times New Roman" w:hAnsi="Times New Roman" w:cs="Times New Roman"/>
          <w:sz w:val="24"/>
          <w:szCs w:val="24"/>
          <w:lang w:val="es-ES"/>
        </w:rPr>
      </w:pPr>
    </w:p>
    <w:p w14:paraId="462DCB1A" w14:textId="54E019DE" w:rsidR="00E771A8" w:rsidRDefault="00E771A8" w:rsidP="00C37C4F">
      <w:pPr>
        <w:spacing w:after="0"/>
        <w:ind w:left="0"/>
        <w:jc w:val="both"/>
        <w:rPr>
          <w:ins w:id="1355" w:author="REBECA" w:date="2021-05-26T21:13:00Z"/>
          <w:rFonts w:ascii="Times New Roman" w:hAnsi="Times New Roman" w:cs="Times New Roman"/>
          <w:sz w:val="24"/>
          <w:szCs w:val="24"/>
          <w:lang w:val="es-ES"/>
        </w:rPr>
      </w:pPr>
      <w:r>
        <w:rPr>
          <w:noProof/>
        </w:rPr>
        <w:drawing>
          <wp:anchor distT="0" distB="0" distL="114300" distR="114300" simplePos="0" relativeHeight="251704320" behindDoc="0" locked="0" layoutInCell="1" allowOverlap="1" wp14:anchorId="6584BA67" wp14:editId="2EEE8D48">
            <wp:simplePos x="0" y="0"/>
            <wp:positionH relativeFrom="column">
              <wp:posOffset>38481</wp:posOffset>
            </wp:positionH>
            <wp:positionV relativeFrom="paragraph">
              <wp:posOffset>113292</wp:posOffset>
            </wp:positionV>
            <wp:extent cx="2508250" cy="1047115"/>
            <wp:effectExtent l="0" t="0" r="6350" b="63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08250" cy="1047115"/>
                    </a:xfrm>
                    <a:prstGeom prst="rect">
                      <a:avLst/>
                    </a:prstGeom>
                  </pic:spPr>
                </pic:pic>
              </a:graphicData>
            </a:graphic>
            <wp14:sizeRelH relativeFrom="margin">
              <wp14:pctWidth>0</wp14:pctWidth>
            </wp14:sizeRelH>
            <wp14:sizeRelV relativeFrom="margin">
              <wp14:pctHeight>0</wp14:pctHeight>
            </wp14:sizeRelV>
          </wp:anchor>
        </w:drawing>
      </w:r>
    </w:p>
    <w:p w14:paraId="47ACF713" w14:textId="19A47D44" w:rsidR="00E771A8" w:rsidRDefault="00E771A8" w:rsidP="00C37C4F">
      <w:pPr>
        <w:spacing w:after="0"/>
        <w:ind w:left="0"/>
        <w:jc w:val="both"/>
        <w:rPr>
          <w:rFonts w:ascii="Times New Roman" w:hAnsi="Times New Roman" w:cs="Times New Roman"/>
          <w:sz w:val="24"/>
          <w:szCs w:val="24"/>
          <w:lang w:val="es-ES"/>
        </w:rPr>
        <w:pPrChange w:id="1356" w:author="REBECA" w:date="2021-05-26T18:06:00Z">
          <w:pPr>
            <w:spacing w:after="0"/>
            <w:ind w:left="0"/>
          </w:pPr>
        </w:pPrChange>
      </w:pPr>
    </w:p>
    <w:p w14:paraId="05688A1D" w14:textId="235FF151" w:rsidR="00655C68" w:rsidRDefault="00655C68" w:rsidP="00C37C4F">
      <w:pPr>
        <w:spacing w:after="0"/>
        <w:ind w:left="0"/>
        <w:jc w:val="both"/>
        <w:rPr>
          <w:ins w:id="1357" w:author="REBECA" w:date="2021-05-26T21:13:00Z"/>
          <w:rFonts w:ascii="Times New Roman" w:hAnsi="Times New Roman" w:cs="Times New Roman"/>
          <w:sz w:val="24"/>
          <w:szCs w:val="24"/>
          <w:lang w:val="es-ES"/>
        </w:rPr>
      </w:pPr>
    </w:p>
    <w:p w14:paraId="32B9841F" w14:textId="5B6A8FF4" w:rsidR="00E771A8" w:rsidRDefault="00E771A8" w:rsidP="00C37C4F">
      <w:pPr>
        <w:spacing w:after="0"/>
        <w:ind w:left="0"/>
        <w:jc w:val="both"/>
        <w:rPr>
          <w:ins w:id="1358" w:author="REBECA" w:date="2021-05-26T21:13:00Z"/>
          <w:rFonts w:ascii="Times New Roman" w:hAnsi="Times New Roman" w:cs="Times New Roman"/>
          <w:sz w:val="24"/>
          <w:szCs w:val="24"/>
          <w:lang w:val="es-ES"/>
        </w:rPr>
      </w:pPr>
    </w:p>
    <w:p w14:paraId="222177A2" w14:textId="77777777" w:rsidR="00E771A8" w:rsidRDefault="00E771A8" w:rsidP="00C37C4F">
      <w:pPr>
        <w:spacing w:after="0"/>
        <w:ind w:left="0"/>
        <w:jc w:val="both"/>
        <w:rPr>
          <w:rFonts w:ascii="Times New Roman" w:hAnsi="Times New Roman" w:cs="Times New Roman"/>
          <w:sz w:val="24"/>
          <w:szCs w:val="24"/>
          <w:lang w:val="es-ES"/>
        </w:rPr>
        <w:pPrChange w:id="1359" w:author="REBECA" w:date="2021-05-26T18:06:00Z">
          <w:pPr>
            <w:spacing w:after="0"/>
            <w:ind w:left="0"/>
          </w:pPr>
        </w:pPrChange>
      </w:pPr>
    </w:p>
    <w:p w14:paraId="5C243DDE" w14:textId="5F705AC1" w:rsidR="00655C68" w:rsidDel="00E771A8" w:rsidRDefault="00655C68" w:rsidP="00C37C4F">
      <w:pPr>
        <w:spacing w:after="0"/>
        <w:ind w:left="0"/>
        <w:jc w:val="both"/>
        <w:rPr>
          <w:del w:id="1360" w:author="REBECA" w:date="2021-05-26T21:13:00Z"/>
          <w:rFonts w:ascii="Times New Roman" w:hAnsi="Times New Roman" w:cs="Times New Roman"/>
          <w:sz w:val="24"/>
          <w:szCs w:val="24"/>
          <w:lang w:val="es-ES"/>
        </w:rPr>
        <w:pPrChange w:id="1361" w:author="REBECA" w:date="2021-05-26T18:06:00Z">
          <w:pPr>
            <w:spacing w:after="0"/>
            <w:ind w:left="0"/>
          </w:pPr>
        </w:pPrChange>
      </w:pPr>
    </w:p>
    <w:p w14:paraId="2832C4A5" w14:textId="3F50AA11" w:rsidR="00655C68" w:rsidDel="00E771A8" w:rsidRDefault="00655C68" w:rsidP="00C37C4F">
      <w:pPr>
        <w:spacing w:after="0"/>
        <w:ind w:left="0"/>
        <w:jc w:val="both"/>
        <w:rPr>
          <w:del w:id="1362" w:author="REBECA" w:date="2021-05-26T21:13:00Z"/>
          <w:rFonts w:ascii="Times New Roman" w:hAnsi="Times New Roman" w:cs="Times New Roman"/>
          <w:sz w:val="24"/>
          <w:szCs w:val="24"/>
          <w:lang w:val="es-ES"/>
        </w:rPr>
        <w:pPrChange w:id="1363" w:author="REBECA" w:date="2021-05-26T18:06:00Z">
          <w:pPr>
            <w:spacing w:after="0"/>
            <w:ind w:left="0"/>
          </w:pPr>
        </w:pPrChange>
      </w:pPr>
    </w:p>
    <w:p w14:paraId="2BF98520" w14:textId="4F674B5E" w:rsidR="00655C68" w:rsidRDefault="00655C68" w:rsidP="00C37C4F">
      <w:pPr>
        <w:spacing w:after="0"/>
        <w:ind w:left="0"/>
        <w:jc w:val="both"/>
        <w:rPr>
          <w:rFonts w:ascii="Times New Roman" w:hAnsi="Times New Roman" w:cs="Times New Roman"/>
          <w:sz w:val="24"/>
          <w:szCs w:val="24"/>
          <w:lang w:val="es-ES"/>
        </w:rPr>
        <w:pPrChange w:id="1364" w:author="REBECA" w:date="2021-05-26T18:06:00Z">
          <w:pPr>
            <w:spacing w:after="0"/>
            <w:ind w:left="0"/>
          </w:pPr>
        </w:pPrChange>
      </w:pPr>
      <w:r>
        <w:rPr>
          <w:rFonts w:ascii="Times New Roman" w:hAnsi="Times New Roman" w:cs="Times New Roman"/>
          <w:sz w:val="24"/>
          <w:szCs w:val="24"/>
          <w:lang w:val="es-ES"/>
        </w:rPr>
        <w:t>Incluso podemos ver el históricos de varias empresas a la vez:</w:t>
      </w:r>
    </w:p>
    <w:p w14:paraId="10BCCB4A" w14:textId="1658E7F2" w:rsidR="00655C68" w:rsidRDefault="00655C68" w:rsidP="00C231E0">
      <w:pPr>
        <w:spacing w:after="0"/>
        <w:ind w:left="0"/>
        <w:jc w:val="center"/>
        <w:rPr>
          <w:rFonts w:ascii="Times New Roman" w:hAnsi="Times New Roman" w:cs="Times New Roman"/>
          <w:sz w:val="24"/>
          <w:szCs w:val="24"/>
          <w:lang w:val="es-ES"/>
        </w:rPr>
      </w:pPr>
      <w:r>
        <w:rPr>
          <w:noProof/>
        </w:rPr>
        <w:drawing>
          <wp:inline distT="0" distB="0" distL="0" distR="0" wp14:anchorId="7C98C978" wp14:editId="053293BD">
            <wp:extent cx="4414452" cy="1828800"/>
            <wp:effectExtent l="0" t="0" r="571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8370" cy="1834566"/>
                    </a:xfrm>
                    <a:prstGeom prst="rect">
                      <a:avLst/>
                    </a:prstGeom>
                  </pic:spPr>
                </pic:pic>
              </a:graphicData>
            </a:graphic>
          </wp:inline>
        </w:drawing>
      </w:r>
    </w:p>
    <w:p w14:paraId="4F76478E" w14:textId="5FE1916F" w:rsidR="00A00236" w:rsidRDefault="00A00236" w:rsidP="00C37C4F">
      <w:pPr>
        <w:spacing w:after="0"/>
        <w:ind w:left="0"/>
        <w:jc w:val="both"/>
        <w:rPr>
          <w:rFonts w:ascii="Times New Roman" w:hAnsi="Times New Roman" w:cs="Times New Roman"/>
          <w:sz w:val="24"/>
          <w:szCs w:val="24"/>
          <w:lang w:val="es-ES"/>
        </w:rPr>
        <w:pPrChange w:id="1365" w:author="REBECA" w:date="2021-05-26T18:06:00Z">
          <w:pPr>
            <w:spacing w:after="0"/>
            <w:ind w:left="0"/>
          </w:pPr>
        </w:pPrChange>
      </w:pPr>
      <w:r>
        <w:rPr>
          <w:rFonts w:ascii="Times New Roman" w:hAnsi="Times New Roman" w:cs="Times New Roman"/>
          <w:sz w:val="24"/>
          <w:szCs w:val="24"/>
          <w:lang w:val="es-ES"/>
        </w:rPr>
        <w:t>Finalmente, en este apartado hemos creado una función que nos permita el cálculo de la Beta de una empresa, de forma sencilla:</w:t>
      </w:r>
    </w:p>
    <w:p w14:paraId="69702D9D" w14:textId="74C5F2BD" w:rsidR="00A00236" w:rsidRDefault="00A00236" w:rsidP="00C37C4F">
      <w:pPr>
        <w:spacing w:after="0"/>
        <w:ind w:left="0"/>
        <w:jc w:val="both"/>
        <w:rPr>
          <w:rFonts w:ascii="Times New Roman" w:hAnsi="Times New Roman" w:cs="Times New Roman"/>
          <w:sz w:val="24"/>
          <w:szCs w:val="24"/>
          <w:lang w:val="es-ES"/>
        </w:rPr>
        <w:pPrChange w:id="1366" w:author="REBECA" w:date="2021-05-26T18:06:00Z">
          <w:pPr>
            <w:spacing w:after="0"/>
            <w:ind w:left="0"/>
          </w:pPr>
        </w:pPrChange>
      </w:pPr>
      <w:r>
        <w:rPr>
          <w:noProof/>
        </w:rPr>
        <w:drawing>
          <wp:inline distT="0" distB="0" distL="0" distR="0" wp14:anchorId="4B1B7E07" wp14:editId="23990A90">
            <wp:extent cx="5400040" cy="2247265"/>
            <wp:effectExtent l="0" t="0" r="0" b="6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247265"/>
                    </a:xfrm>
                    <a:prstGeom prst="rect">
                      <a:avLst/>
                    </a:prstGeom>
                  </pic:spPr>
                </pic:pic>
              </a:graphicData>
            </a:graphic>
          </wp:inline>
        </w:drawing>
      </w:r>
    </w:p>
    <w:p w14:paraId="2BBF73F0" w14:textId="0BB1EA5A" w:rsidR="00A00236" w:rsidRDefault="002E0355" w:rsidP="00C37C4F">
      <w:pPr>
        <w:pStyle w:val="Ttulo3"/>
        <w:jc w:val="both"/>
        <w:rPr>
          <w:lang w:val="es-ES"/>
        </w:rPr>
        <w:pPrChange w:id="1367" w:author="REBECA" w:date="2021-05-26T18:06:00Z">
          <w:pPr>
            <w:pStyle w:val="Ttulo3"/>
          </w:pPr>
        </w:pPrChange>
      </w:pPr>
      <w:bookmarkStart w:id="1368" w:name="_Toc72965727"/>
      <w:r>
        <w:rPr>
          <w:lang w:val="es-ES"/>
        </w:rPr>
        <w:t>AUTOMATIZACIÓN DE INFORMES.</w:t>
      </w:r>
      <w:bookmarkEnd w:id="1368"/>
      <w:r>
        <w:rPr>
          <w:lang w:val="es-ES"/>
        </w:rPr>
        <w:t xml:space="preserve"> </w:t>
      </w:r>
    </w:p>
    <w:p w14:paraId="474FD4C3" w14:textId="015D6CAA" w:rsidR="002E0355" w:rsidRDefault="002E0355" w:rsidP="00C37C4F">
      <w:pPr>
        <w:ind w:left="0"/>
        <w:jc w:val="both"/>
        <w:rPr>
          <w:ins w:id="1369" w:author="REBECA" w:date="2021-05-26T21:19:00Z"/>
          <w:rFonts w:ascii="Times New Roman" w:hAnsi="Times New Roman" w:cs="Times New Roman"/>
          <w:sz w:val="24"/>
          <w:szCs w:val="24"/>
          <w:lang w:val="es-ES"/>
        </w:rPr>
      </w:pPr>
      <w:r>
        <w:rPr>
          <w:rFonts w:ascii="Times New Roman" w:hAnsi="Times New Roman" w:cs="Times New Roman"/>
          <w:sz w:val="24"/>
          <w:szCs w:val="24"/>
          <w:lang w:val="es-ES"/>
        </w:rPr>
        <w:t xml:space="preserve">Otra de las herramientas muy potentes de Python es la capacidad de automatizar tareas, así podemos realizar informes automáticamente, enviar correos electrónicos, descargar información de páginas webs y guardarlos en archivos de Excel para luego trabajar con ellos mediante otras herramientas. Existen multitud de librerías que nos pueden ayudar en este sentido, en este trabajo hemos utilizado </w:t>
      </w:r>
      <w:r w:rsidRPr="002E0355">
        <w:rPr>
          <w:rFonts w:ascii="Times New Roman" w:hAnsi="Times New Roman" w:cs="Times New Roman"/>
          <w:i/>
          <w:iCs/>
          <w:sz w:val="24"/>
          <w:szCs w:val="24"/>
          <w:lang w:val="es-ES"/>
        </w:rPr>
        <w:t>docx</w:t>
      </w:r>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 xml:space="preserve">además de pandas, para realizar un informe automático que podemos ver </w:t>
      </w:r>
      <w:ins w:id="1370" w:author="REBECA" w:date="2021-05-26T21:19:00Z">
        <w:r w:rsidR="00492A31">
          <w:rPr>
            <w:rFonts w:ascii="Times New Roman" w:hAnsi="Times New Roman" w:cs="Times New Roman"/>
            <w:sz w:val="24"/>
            <w:szCs w:val="24"/>
            <w:lang w:val="es-ES"/>
          </w:rPr>
          <w:t xml:space="preserve">completo </w:t>
        </w:r>
      </w:ins>
      <w:r>
        <w:rPr>
          <w:rFonts w:ascii="Times New Roman" w:hAnsi="Times New Roman" w:cs="Times New Roman"/>
          <w:sz w:val="24"/>
          <w:szCs w:val="24"/>
          <w:lang w:val="es-ES"/>
        </w:rPr>
        <w:t>en los anexos</w:t>
      </w:r>
      <w:del w:id="1371" w:author="REBECA" w:date="2021-05-26T21:19:00Z">
        <w:r w:rsidDel="00492A31">
          <w:rPr>
            <w:rFonts w:ascii="Times New Roman" w:hAnsi="Times New Roman" w:cs="Times New Roman"/>
            <w:sz w:val="24"/>
            <w:szCs w:val="24"/>
            <w:lang w:val="es-ES"/>
          </w:rPr>
          <w:delText>, así como el código que se ha utilizado.</w:delText>
        </w:r>
      </w:del>
      <w:ins w:id="1372" w:author="REBECA" w:date="2021-05-26T21:19:00Z">
        <w:r w:rsidR="00492A31">
          <w:rPr>
            <w:rFonts w:ascii="Times New Roman" w:hAnsi="Times New Roman" w:cs="Times New Roman"/>
            <w:sz w:val="24"/>
            <w:szCs w:val="24"/>
            <w:lang w:val="es-ES"/>
          </w:rPr>
          <w:t xml:space="preserve">. </w:t>
        </w:r>
      </w:ins>
    </w:p>
    <w:p w14:paraId="2E35E033" w14:textId="67D648A8" w:rsidR="00492A31" w:rsidRDefault="00492A31" w:rsidP="00C37C4F">
      <w:pPr>
        <w:ind w:left="0"/>
        <w:jc w:val="both"/>
        <w:rPr>
          <w:ins w:id="1373" w:author="REBECA" w:date="2021-05-26T21:21:00Z"/>
          <w:rFonts w:ascii="Times New Roman" w:hAnsi="Times New Roman" w:cs="Times New Roman"/>
          <w:sz w:val="24"/>
          <w:szCs w:val="24"/>
          <w:lang w:val="es-ES"/>
        </w:rPr>
      </w:pPr>
      <w:ins w:id="1374" w:author="REBECA" w:date="2021-05-26T21:20:00Z">
        <w:r>
          <w:rPr>
            <w:rFonts w:ascii="Times New Roman" w:hAnsi="Times New Roman" w:cs="Times New Roman"/>
            <w:sz w:val="24"/>
            <w:szCs w:val="24"/>
            <w:lang w:val="es-ES"/>
          </w:rPr>
          <w:t>Una de las funciones más útiles es la posibilidad de guardar gráficos como imágenes qu</w:t>
        </w:r>
      </w:ins>
      <w:ins w:id="1375" w:author="REBECA" w:date="2021-05-26T21:21:00Z">
        <w:r>
          <w:rPr>
            <w:rFonts w:ascii="Times New Roman" w:hAnsi="Times New Roman" w:cs="Times New Roman"/>
            <w:sz w:val="24"/>
            <w:szCs w:val="24"/>
            <w:lang w:val="es-ES"/>
          </w:rPr>
          <w:t>e posteriormente podemos incorporar en nuestros informes</w:t>
        </w:r>
      </w:ins>
      <w:ins w:id="1376" w:author="REBECA" w:date="2021-05-26T21:51:00Z">
        <w:r w:rsidR="000C7D8F">
          <w:rPr>
            <w:rFonts w:ascii="Times New Roman" w:hAnsi="Times New Roman" w:cs="Times New Roman"/>
            <w:sz w:val="24"/>
            <w:szCs w:val="24"/>
            <w:lang w:val="es-ES"/>
          </w:rPr>
          <w:t>.</w:t>
        </w:r>
      </w:ins>
      <w:ins w:id="1377" w:author="REBECA" w:date="2021-05-26T21:23:00Z">
        <w:r>
          <w:rPr>
            <w:rFonts w:ascii="Times New Roman" w:hAnsi="Times New Roman" w:cs="Times New Roman"/>
            <w:sz w:val="24"/>
            <w:szCs w:val="24"/>
            <w:lang w:val="es-ES"/>
          </w:rPr>
          <w:t xml:space="preserve"> </w:t>
        </w:r>
      </w:ins>
      <w:ins w:id="1378" w:author="REBECA" w:date="2021-05-26T21:51:00Z">
        <w:r w:rsidR="000C7D8F">
          <w:rPr>
            <w:rFonts w:ascii="Times New Roman" w:hAnsi="Times New Roman" w:cs="Times New Roman"/>
            <w:sz w:val="24"/>
            <w:szCs w:val="24"/>
            <w:lang w:val="es-ES"/>
          </w:rPr>
          <w:t>M</w:t>
        </w:r>
      </w:ins>
      <w:ins w:id="1379" w:author="REBECA" w:date="2021-05-26T21:23:00Z">
        <w:r>
          <w:rPr>
            <w:rFonts w:ascii="Times New Roman" w:hAnsi="Times New Roman" w:cs="Times New Roman"/>
            <w:sz w:val="24"/>
            <w:szCs w:val="24"/>
            <w:lang w:val="es-ES"/>
          </w:rPr>
          <w:t xml:space="preserve">ediante el comando </w:t>
        </w:r>
        <w:proofErr w:type="spellStart"/>
        <w:r w:rsidRPr="000C7D8F">
          <w:rPr>
            <w:rFonts w:ascii="Times New Roman" w:hAnsi="Times New Roman" w:cs="Times New Roman"/>
            <w:i/>
            <w:iCs/>
            <w:sz w:val="24"/>
            <w:szCs w:val="24"/>
            <w:lang w:val="es-ES"/>
            <w:rPrChange w:id="1380" w:author="REBECA" w:date="2021-05-26T21:56:00Z">
              <w:rPr>
                <w:rFonts w:ascii="Times New Roman" w:hAnsi="Times New Roman" w:cs="Times New Roman"/>
                <w:sz w:val="24"/>
                <w:szCs w:val="24"/>
                <w:lang w:val="es-ES"/>
              </w:rPr>
            </w:rPrChange>
          </w:rPr>
          <w:t>plt.savefig</w:t>
        </w:r>
        <w:proofErr w:type="spellEnd"/>
        <w:r>
          <w:rPr>
            <w:rFonts w:ascii="Times New Roman" w:hAnsi="Times New Roman" w:cs="Times New Roman"/>
            <w:sz w:val="24"/>
            <w:szCs w:val="24"/>
            <w:lang w:val="es-ES"/>
          </w:rPr>
          <w:t xml:space="preserve">, guardaremos </w:t>
        </w:r>
      </w:ins>
      <w:ins w:id="1381" w:author="REBECA" w:date="2021-05-26T21:24:00Z">
        <w:r>
          <w:rPr>
            <w:rFonts w:ascii="Times New Roman" w:hAnsi="Times New Roman" w:cs="Times New Roman"/>
            <w:sz w:val="24"/>
            <w:szCs w:val="24"/>
            <w:lang w:val="es-ES"/>
          </w:rPr>
          <w:t xml:space="preserve">el archivo en formato </w:t>
        </w:r>
        <w:proofErr w:type="spellStart"/>
        <w:r>
          <w:rPr>
            <w:rFonts w:ascii="Times New Roman" w:hAnsi="Times New Roman" w:cs="Times New Roman"/>
            <w:sz w:val="24"/>
            <w:szCs w:val="24"/>
            <w:lang w:val="es-ES"/>
          </w:rPr>
          <w:t>jpg</w:t>
        </w:r>
      </w:ins>
      <w:proofErr w:type="spellEnd"/>
      <w:ins w:id="1382" w:author="REBECA" w:date="2021-05-26T21:51:00Z">
        <w:r w:rsidR="000C7D8F">
          <w:rPr>
            <w:rFonts w:ascii="Times New Roman" w:hAnsi="Times New Roman" w:cs="Times New Roman"/>
            <w:sz w:val="24"/>
            <w:szCs w:val="24"/>
            <w:lang w:val="es-ES"/>
          </w:rPr>
          <w:t>.</w:t>
        </w:r>
      </w:ins>
    </w:p>
    <w:p w14:paraId="2DD832A4" w14:textId="7532897E" w:rsidR="00492A31" w:rsidRDefault="000C7D8F" w:rsidP="000C7D8F">
      <w:pPr>
        <w:ind w:left="0"/>
        <w:rPr>
          <w:ins w:id="1383" w:author="REBECA" w:date="2021-05-26T21:50:00Z"/>
          <w:rFonts w:ascii="Times New Roman" w:hAnsi="Times New Roman" w:cs="Times New Roman"/>
          <w:sz w:val="24"/>
          <w:szCs w:val="24"/>
          <w:lang w:val="es-ES"/>
        </w:rPr>
        <w:pPrChange w:id="1384" w:author="REBECA" w:date="2021-05-26T21:51:00Z">
          <w:pPr>
            <w:ind w:left="0"/>
            <w:jc w:val="center"/>
          </w:pPr>
        </w:pPrChange>
      </w:pPr>
      <w:ins w:id="1385" w:author="REBECA" w:date="2021-05-26T21:22:00Z">
        <w:r>
          <w:rPr>
            <w:noProof/>
          </w:rPr>
          <w:drawing>
            <wp:anchor distT="0" distB="0" distL="114300" distR="114300" simplePos="0" relativeHeight="251721728" behindDoc="0" locked="0" layoutInCell="1" allowOverlap="1" wp14:anchorId="3963534F" wp14:editId="6978350B">
              <wp:simplePos x="0" y="0"/>
              <wp:positionH relativeFrom="column">
                <wp:posOffset>-361715</wp:posOffset>
              </wp:positionH>
              <wp:positionV relativeFrom="paragraph">
                <wp:posOffset>5230</wp:posOffset>
              </wp:positionV>
              <wp:extent cx="4165600" cy="807720"/>
              <wp:effectExtent l="0" t="0" r="6350"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65600" cy="807720"/>
                      </a:xfrm>
                      <a:prstGeom prst="rect">
                        <a:avLst/>
                      </a:prstGeom>
                    </pic:spPr>
                  </pic:pic>
                </a:graphicData>
              </a:graphic>
            </wp:anchor>
          </w:drawing>
        </w:r>
      </w:ins>
      <w:ins w:id="1386" w:author="REBECA" w:date="2021-05-26T21:50:00Z">
        <w:r>
          <w:rPr>
            <w:rFonts w:ascii="Times New Roman" w:hAnsi="Times New Roman" w:cs="Times New Roman"/>
            <w:noProof/>
            <w:sz w:val="24"/>
            <w:szCs w:val="24"/>
            <w:lang w:val="es-ES"/>
          </w:rPr>
          <w:drawing>
            <wp:anchor distT="0" distB="0" distL="114300" distR="114300" simplePos="0" relativeHeight="251718656" behindDoc="0" locked="0" layoutInCell="1" allowOverlap="1" wp14:anchorId="61600170" wp14:editId="672F4680">
              <wp:simplePos x="0" y="0"/>
              <wp:positionH relativeFrom="column">
                <wp:posOffset>3974092</wp:posOffset>
              </wp:positionH>
              <wp:positionV relativeFrom="paragraph">
                <wp:posOffset>4194</wp:posOffset>
              </wp:positionV>
              <wp:extent cx="2185758" cy="1232701"/>
              <wp:effectExtent l="0" t="0" r="5080" b="5715"/>
              <wp:wrapNone/>
              <wp:docPr id="210" name="Imagen 2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Gráfico, Gráfico circular&#10;&#10;Descripción generada automá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85758" cy="1232701"/>
                      </a:xfrm>
                      <a:prstGeom prst="rect">
                        <a:avLst/>
                      </a:prstGeom>
                    </pic:spPr>
                  </pic:pic>
                </a:graphicData>
              </a:graphic>
            </wp:anchor>
          </w:drawing>
        </w:r>
      </w:ins>
    </w:p>
    <w:p w14:paraId="2B0B9154" w14:textId="034E7D88" w:rsidR="000C7D8F" w:rsidRDefault="000C7D8F" w:rsidP="00492A31">
      <w:pPr>
        <w:ind w:left="0"/>
        <w:jc w:val="center"/>
        <w:rPr>
          <w:ins w:id="1387" w:author="REBECA" w:date="2021-05-26T21:22:00Z"/>
          <w:rFonts w:ascii="Times New Roman" w:hAnsi="Times New Roman" w:cs="Times New Roman"/>
          <w:sz w:val="24"/>
          <w:szCs w:val="24"/>
          <w:lang w:val="es-ES"/>
        </w:rPr>
      </w:pPr>
    </w:p>
    <w:p w14:paraId="6B23085E" w14:textId="217EB5F6" w:rsidR="00492A31" w:rsidRDefault="00492A31" w:rsidP="00C37C4F">
      <w:pPr>
        <w:ind w:left="0"/>
        <w:jc w:val="both"/>
        <w:rPr>
          <w:ins w:id="1388" w:author="REBECA" w:date="2021-05-26T21:13:00Z"/>
          <w:rFonts w:ascii="Times New Roman" w:hAnsi="Times New Roman" w:cs="Times New Roman"/>
          <w:sz w:val="24"/>
          <w:szCs w:val="24"/>
          <w:lang w:val="es-ES"/>
        </w:rPr>
      </w:pPr>
    </w:p>
    <w:p w14:paraId="13C05C78" w14:textId="3EC6A10D" w:rsidR="000C7D8F" w:rsidRDefault="000C7D8F" w:rsidP="00C37C4F">
      <w:pPr>
        <w:ind w:left="0"/>
        <w:jc w:val="both"/>
        <w:rPr>
          <w:ins w:id="1389" w:author="REBECA" w:date="2021-05-26T21:54:00Z"/>
          <w:rFonts w:ascii="Times New Roman" w:hAnsi="Times New Roman" w:cs="Times New Roman"/>
          <w:sz w:val="24"/>
          <w:szCs w:val="24"/>
          <w:lang w:val="es-ES"/>
        </w:rPr>
      </w:pPr>
      <w:ins w:id="1390" w:author="REBECA" w:date="2021-05-26T21:52:00Z">
        <w:r w:rsidRPr="000C7D8F">
          <w:rPr>
            <w:rFonts w:ascii="Times New Roman" w:hAnsi="Times New Roman" w:cs="Times New Roman"/>
            <w:noProof/>
            <w:sz w:val="24"/>
            <w:szCs w:val="24"/>
            <w:lang w:val="es-ES"/>
          </w:rPr>
          <mc:AlternateContent>
            <mc:Choice Requires="wps">
              <w:drawing>
                <wp:anchor distT="45720" distB="45720" distL="114300" distR="114300" simplePos="0" relativeHeight="251720704" behindDoc="0" locked="0" layoutInCell="1" allowOverlap="1" wp14:anchorId="182EF4D9" wp14:editId="0137C43F">
                  <wp:simplePos x="0" y="0"/>
                  <wp:positionH relativeFrom="column">
                    <wp:posOffset>4576445</wp:posOffset>
                  </wp:positionH>
                  <wp:positionV relativeFrom="paragraph">
                    <wp:posOffset>236855</wp:posOffset>
                  </wp:positionV>
                  <wp:extent cx="899160" cy="239395"/>
                  <wp:effectExtent l="0" t="0" r="0" b="8255"/>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39395"/>
                          </a:xfrm>
                          <a:prstGeom prst="rect">
                            <a:avLst/>
                          </a:prstGeom>
                          <a:solidFill>
                            <a:srgbClr val="FFFFFF"/>
                          </a:solidFill>
                          <a:ln w="9525">
                            <a:noFill/>
                            <a:miter lim="800000"/>
                            <a:headEnd/>
                            <a:tailEnd/>
                          </a:ln>
                        </wps:spPr>
                        <wps:txbx>
                          <w:txbxContent>
                            <w:p w14:paraId="2FB96187" w14:textId="650A91A1" w:rsidR="000C7D8F" w:rsidRPr="000C7D8F" w:rsidRDefault="000C7D8F" w:rsidP="000C7D8F">
                              <w:pPr>
                                <w:ind w:left="0"/>
                                <w:jc w:val="both"/>
                                <w:rPr>
                                  <w:sz w:val="14"/>
                                  <w:szCs w:val="14"/>
                                  <w:lang w:val="es-ES"/>
                                  <w:rPrChange w:id="1391" w:author="REBECA" w:date="2021-05-26T21:53:00Z">
                                    <w:rPr/>
                                  </w:rPrChange>
                                </w:rPr>
                                <w:pPrChange w:id="1392" w:author="REBECA" w:date="2021-05-26T21:53:00Z">
                                  <w:pPr/>
                                </w:pPrChange>
                              </w:pPr>
                              <w:ins w:id="1393" w:author="REBECA" w:date="2021-05-26T21:53:00Z">
                                <w:r w:rsidRPr="000C7D8F">
                                  <w:rPr>
                                    <w:sz w:val="14"/>
                                    <w:szCs w:val="14"/>
                                    <w:lang w:val="es-ES"/>
                                    <w:rPrChange w:id="1394" w:author="REBECA" w:date="2021-05-26T21:53:00Z">
                                      <w:rPr>
                                        <w:lang w:val="es-ES"/>
                                      </w:rPr>
                                    </w:rPrChange>
                                  </w:rPr>
                                  <w:t>Imagen ejemplo</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EF4D9" id="_x0000_s1031" type="#_x0000_t202" style="position:absolute;left:0;text-align:left;margin-left:360.35pt;margin-top:18.65pt;width:70.8pt;height:18.8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" stroked="f">
                  <v:textbox>
                    <w:txbxContent>
                      <w:p w14:paraId="2FB96187" w14:textId="650A91A1" w:rsidR="000C7D8F" w:rsidRPr="000C7D8F" w:rsidRDefault="000C7D8F" w:rsidP="000C7D8F">
                        <w:pPr>
                          <w:ind w:left="0"/>
                          <w:jc w:val="both"/>
                          <w:rPr>
                            <w:sz w:val="14"/>
                            <w:szCs w:val="14"/>
                            <w:lang w:val="es-ES"/>
                            <w:rPrChange w:id="1395" w:author="REBECA" w:date="2021-05-26T21:53:00Z">
                              <w:rPr/>
                            </w:rPrChange>
                          </w:rPr>
                          <w:pPrChange w:id="1396" w:author="REBECA" w:date="2021-05-26T21:53:00Z">
                            <w:pPr/>
                          </w:pPrChange>
                        </w:pPr>
                        <w:ins w:id="1397" w:author="REBECA" w:date="2021-05-26T21:53:00Z">
                          <w:r w:rsidRPr="000C7D8F">
                            <w:rPr>
                              <w:sz w:val="14"/>
                              <w:szCs w:val="14"/>
                              <w:lang w:val="es-ES"/>
                              <w:rPrChange w:id="1398" w:author="REBECA" w:date="2021-05-26T21:53:00Z">
                                <w:rPr>
                                  <w:lang w:val="es-ES"/>
                                </w:rPr>
                              </w:rPrChange>
                            </w:rPr>
                            <w:t>Imagen ejemplo</w:t>
                          </w:r>
                        </w:ins>
                      </w:p>
                    </w:txbxContent>
                  </v:textbox>
                </v:shape>
              </w:pict>
            </mc:Fallback>
          </mc:AlternateContent>
        </w:r>
      </w:ins>
    </w:p>
    <w:p w14:paraId="745CBDD5" w14:textId="359F63DB" w:rsidR="000C7D8F" w:rsidRDefault="000C7D8F" w:rsidP="00C37C4F">
      <w:pPr>
        <w:ind w:left="0"/>
        <w:jc w:val="both"/>
        <w:rPr>
          <w:ins w:id="1399" w:author="REBECA" w:date="2021-05-26T21:55:00Z"/>
          <w:rFonts w:ascii="Times New Roman" w:hAnsi="Times New Roman" w:cs="Times New Roman"/>
          <w:sz w:val="24"/>
          <w:szCs w:val="24"/>
          <w:lang w:val="es-ES"/>
        </w:rPr>
      </w:pPr>
    </w:p>
    <w:p w14:paraId="1C13DA55" w14:textId="1F03C27B" w:rsidR="00E771A8" w:rsidRDefault="000C7D8F" w:rsidP="00C37C4F">
      <w:pPr>
        <w:ind w:left="0"/>
        <w:jc w:val="both"/>
        <w:rPr>
          <w:ins w:id="1400" w:author="REBECA" w:date="2021-05-26T21:56:00Z"/>
          <w:rFonts w:ascii="Times New Roman" w:hAnsi="Times New Roman" w:cs="Times New Roman"/>
          <w:i/>
          <w:iCs/>
          <w:sz w:val="24"/>
          <w:szCs w:val="24"/>
          <w:lang w:val="es-ES"/>
        </w:rPr>
      </w:pPr>
      <w:ins w:id="1401" w:author="REBECA" w:date="2021-05-26T21:54:00Z">
        <w:r>
          <w:rPr>
            <w:rFonts w:ascii="Times New Roman" w:hAnsi="Times New Roman" w:cs="Times New Roman"/>
            <w:sz w:val="24"/>
            <w:szCs w:val="24"/>
            <w:lang w:val="es-ES"/>
          </w:rPr>
          <w:lastRenderedPageBreak/>
          <w:t>Hay un detalle importante que debemos tener en cuenta para obtener un buen resultado, que consiste en guarda</w:t>
        </w:r>
      </w:ins>
      <w:ins w:id="1402" w:author="REBECA" w:date="2021-05-26T21:55:00Z">
        <w:r>
          <w:rPr>
            <w:rFonts w:ascii="Times New Roman" w:hAnsi="Times New Roman" w:cs="Times New Roman"/>
            <w:sz w:val="24"/>
            <w:szCs w:val="24"/>
            <w:lang w:val="es-ES"/>
          </w:rPr>
          <w:t xml:space="preserve">r la imagen previa a la visualización de la gráfica, al que corresponde el comando </w:t>
        </w:r>
        <w:proofErr w:type="spellStart"/>
        <w:r w:rsidRPr="000C7D8F">
          <w:rPr>
            <w:rFonts w:ascii="Times New Roman" w:hAnsi="Times New Roman" w:cs="Times New Roman"/>
            <w:i/>
            <w:iCs/>
            <w:sz w:val="24"/>
            <w:szCs w:val="24"/>
            <w:lang w:val="es-ES"/>
            <w:rPrChange w:id="1403" w:author="REBECA" w:date="2021-05-26T21:55:00Z">
              <w:rPr>
                <w:rFonts w:ascii="Times New Roman" w:hAnsi="Times New Roman" w:cs="Times New Roman"/>
                <w:sz w:val="24"/>
                <w:szCs w:val="24"/>
                <w:lang w:val="es-ES"/>
              </w:rPr>
            </w:rPrChange>
          </w:rPr>
          <w:t>plt.show</w:t>
        </w:r>
      </w:ins>
      <w:proofErr w:type="spellEnd"/>
      <w:ins w:id="1404" w:author="REBECA" w:date="2021-05-26T21:56:00Z">
        <w:r>
          <w:rPr>
            <w:rFonts w:ascii="Times New Roman" w:hAnsi="Times New Roman" w:cs="Times New Roman"/>
            <w:i/>
            <w:iCs/>
            <w:sz w:val="24"/>
            <w:szCs w:val="24"/>
            <w:lang w:val="es-ES"/>
          </w:rPr>
          <w:t>().</w:t>
        </w:r>
      </w:ins>
    </w:p>
    <w:p w14:paraId="230B3746" w14:textId="3F9664AD" w:rsidR="000C7D8F" w:rsidRDefault="000C7D8F" w:rsidP="00C37C4F">
      <w:pPr>
        <w:ind w:left="0"/>
        <w:jc w:val="both"/>
        <w:rPr>
          <w:ins w:id="1405" w:author="REBECA" w:date="2021-05-26T22:03:00Z"/>
          <w:rFonts w:ascii="Times New Roman" w:hAnsi="Times New Roman" w:cs="Times New Roman"/>
          <w:sz w:val="24"/>
          <w:szCs w:val="24"/>
          <w:lang w:val="es-ES"/>
        </w:rPr>
      </w:pPr>
      <w:ins w:id="1406" w:author="REBECA" w:date="2021-05-26T21:56:00Z">
        <w:r>
          <w:rPr>
            <w:rFonts w:ascii="Times New Roman" w:hAnsi="Times New Roman" w:cs="Times New Roman"/>
            <w:sz w:val="24"/>
            <w:szCs w:val="24"/>
            <w:lang w:val="es-ES"/>
          </w:rPr>
          <w:t>También en este apartado se ha utilizado la librería pandas, incluida en el mód</w:t>
        </w:r>
      </w:ins>
      <w:ins w:id="1407" w:author="REBECA" w:date="2021-05-26T21:57:00Z">
        <w:r>
          <w:rPr>
            <w:rFonts w:ascii="Times New Roman" w:hAnsi="Times New Roman" w:cs="Times New Roman"/>
            <w:sz w:val="24"/>
            <w:szCs w:val="24"/>
            <w:lang w:val="es-ES"/>
          </w:rPr>
          <w:t xml:space="preserve">ulo de Python, a la que simplemente hay que llamar para disponer de muchas funciones predefinidas, en este caso las correspondientes a cálculos estadísticos. La función </w:t>
        </w:r>
        <w:r w:rsidRPr="000C7D8F">
          <w:rPr>
            <w:rFonts w:ascii="Times New Roman" w:hAnsi="Times New Roman" w:cs="Times New Roman"/>
            <w:i/>
            <w:iCs/>
            <w:sz w:val="24"/>
            <w:szCs w:val="24"/>
            <w:lang w:val="es-ES"/>
            <w:rPrChange w:id="1408" w:author="REBECA" w:date="2021-05-26T21:57:00Z">
              <w:rPr>
                <w:rFonts w:ascii="Times New Roman" w:hAnsi="Times New Roman" w:cs="Times New Roman"/>
                <w:sz w:val="24"/>
                <w:szCs w:val="24"/>
                <w:lang w:val="es-ES"/>
              </w:rPr>
            </w:rPrChange>
          </w:rPr>
          <w:t>mean</w:t>
        </w:r>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no</w:t>
        </w:r>
      </w:ins>
      <w:ins w:id="1409" w:author="REBECA" w:date="2021-05-26T21:58:00Z">
        <w:r>
          <w:rPr>
            <w:rFonts w:ascii="Times New Roman" w:hAnsi="Times New Roman" w:cs="Times New Roman"/>
            <w:sz w:val="24"/>
            <w:szCs w:val="24"/>
            <w:lang w:val="es-ES"/>
          </w:rPr>
          <w:t xml:space="preserve">s permite conocer la media aritmética, </w:t>
        </w:r>
      </w:ins>
      <w:proofErr w:type="spellStart"/>
      <w:ins w:id="1410" w:author="REBECA" w:date="2021-05-26T21:59:00Z">
        <w:r w:rsidRPr="000C7D8F">
          <w:rPr>
            <w:rFonts w:ascii="Times New Roman" w:hAnsi="Times New Roman" w:cs="Times New Roman"/>
            <w:i/>
            <w:iCs/>
            <w:sz w:val="24"/>
            <w:szCs w:val="24"/>
            <w:lang w:val="es-ES"/>
            <w:rPrChange w:id="1411" w:author="REBECA" w:date="2021-05-26T21:59:00Z">
              <w:rPr>
                <w:rFonts w:ascii="Times New Roman" w:hAnsi="Times New Roman" w:cs="Times New Roman"/>
                <w:sz w:val="24"/>
                <w:szCs w:val="24"/>
                <w:lang w:val="es-ES"/>
              </w:rPr>
            </w:rPrChange>
          </w:rPr>
          <w:t>cov</w:t>
        </w:r>
        <w:proofErr w:type="spellEnd"/>
        <w:r>
          <w:rPr>
            <w:rFonts w:ascii="Times New Roman" w:hAnsi="Times New Roman" w:cs="Times New Roman"/>
            <w:i/>
            <w:iCs/>
            <w:sz w:val="24"/>
            <w:szCs w:val="24"/>
            <w:lang w:val="es-ES"/>
          </w:rPr>
          <w:t xml:space="preserve"> </w:t>
        </w:r>
        <w:r>
          <w:rPr>
            <w:rFonts w:ascii="Times New Roman" w:hAnsi="Times New Roman" w:cs="Times New Roman"/>
            <w:sz w:val="24"/>
            <w:szCs w:val="24"/>
            <w:lang w:val="es-ES"/>
          </w:rPr>
          <w:t xml:space="preserve">nos devuelve la covarianza o mediante </w:t>
        </w:r>
        <w:proofErr w:type="spellStart"/>
        <w:r w:rsidRPr="000C7D8F">
          <w:rPr>
            <w:rFonts w:ascii="Times New Roman" w:hAnsi="Times New Roman" w:cs="Times New Roman"/>
            <w:i/>
            <w:iCs/>
            <w:sz w:val="24"/>
            <w:szCs w:val="24"/>
            <w:lang w:val="es-ES"/>
            <w:rPrChange w:id="1412" w:author="REBECA" w:date="2021-05-26T21:59:00Z">
              <w:rPr>
                <w:rFonts w:ascii="Times New Roman" w:hAnsi="Times New Roman" w:cs="Times New Roman"/>
                <w:sz w:val="24"/>
                <w:szCs w:val="24"/>
                <w:lang w:val="es-ES"/>
              </w:rPr>
            </w:rPrChange>
          </w:rPr>
          <w:t>var</w:t>
        </w:r>
        <w:proofErr w:type="spellEnd"/>
        <w:r>
          <w:rPr>
            <w:rFonts w:ascii="Times New Roman" w:hAnsi="Times New Roman" w:cs="Times New Roman"/>
            <w:sz w:val="24"/>
            <w:szCs w:val="24"/>
            <w:lang w:val="es-ES"/>
          </w:rPr>
          <w:t xml:space="preserve"> podemos conocer la varianza. </w:t>
        </w:r>
      </w:ins>
      <w:ins w:id="1413" w:author="REBECA" w:date="2021-05-26T22:00:00Z">
        <w:r w:rsidR="00753135">
          <w:rPr>
            <w:rFonts w:ascii="Times New Roman" w:hAnsi="Times New Roman" w:cs="Times New Roman"/>
            <w:sz w:val="24"/>
            <w:szCs w:val="24"/>
            <w:lang w:val="es-ES"/>
          </w:rPr>
          <w:t xml:space="preserve">La variedad de funciones de pandas te ofrece múltiples posibilidades, desde generar tablas dinámicas mediante la función </w:t>
        </w:r>
        <w:proofErr w:type="spellStart"/>
        <w:r w:rsidR="00753135">
          <w:rPr>
            <w:rFonts w:ascii="Times New Roman" w:hAnsi="Times New Roman" w:cs="Times New Roman"/>
            <w:sz w:val="24"/>
            <w:szCs w:val="24"/>
            <w:lang w:val="es-ES"/>
          </w:rPr>
          <w:t>pivot_table</w:t>
        </w:r>
        <w:proofErr w:type="spellEnd"/>
        <w:r w:rsidR="00753135">
          <w:rPr>
            <w:rFonts w:ascii="Times New Roman" w:hAnsi="Times New Roman" w:cs="Times New Roman"/>
            <w:sz w:val="24"/>
            <w:szCs w:val="24"/>
            <w:lang w:val="es-ES"/>
          </w:rPr>
          <w:t xml:space="preserve">, hasta asignar </w:t>
        </w:r>
      </w:ins>
      <w:ins w:id="1414" w:author="REBECA" w:date="2021-05-26T22:01:00Z">
        <w:r w:rsidR="00753135">
          <w:rPr>
            <w:rFonts w:ascii="Times New Roman" w:hAnsi="Times New Roman" w:cs="Times New Roman"/>
            <w:sz w:val="24"/>
            <w:szCs w:val="24"/>
            <w:lang w:val="es-ES"/>
          </w:rPr>
          <w:t>índices o seleccionar columna o filas, eliminar valores nulos, unir varios archivos, renombrar columnas o filas, ordena</w:t>
        </w:r>
      </w:ins>
      <w:ins w:id="1415" w:author="REBECA" w:date="2021-05-26T22:02:00Z">
        <w:r w:rsidR="00753135">
          <w:rPr>
            <w:rFonts w:ascii="Times New Roman" w:hAnsi="Times New Roman" w:cs="Times New Roman"/>
            <w:sz w:val="24"/>
            <w:szCs w:val="24"/>
            <w:lang w:val="es-ES"/>
          </w:rPr>
          <w:t>r de mayor a menor y viceversa, en resumen, una amplia gamas de funcionalidades con las que poder generar análisis de datos, así como gráficas o cálculos.</w:t>
        </w:r>
      </w:ins>
    </w:p>
    <w:p w14:paraId="36FDF75D" w14:textId="50E3B020" w:rsidR="00753135" w:rsidRDefault="00753135" w:rsidP="00C37C4F">
      <w:pPr>
        <w:ind w:left="0"/>
        <w:jc w:val="both"/>
        <w:rPr>
          <w:ins w:id="1416" w:author="REBECA" w:date="2021-05-26T22:06:00Z"/>
          <w:rFonts w:ascii="Times New Roman" w:hAnsi="Times New Roman" w:cs="Times New Roman"/>
          <w:sz w:val="24"/>
          <w:szCs w:val="24"/>
          <w:lang w:val="es-ES"/>
        </w:rPr>
      </w:pPr>
      <w:ins w:id="1417" w:author="REBECA" w:date="2021-05-26T22:06:00Z">
        <w:r>
          <w:rPr>
            <w:noProof/>
          </w:rPr>
          <w:drawing>
            <wp:anchor distT="0" distB="0" distL="114300" distR="114300" simplePos="0" relativeHeight="251722752" behindDoc="0" locked="0" layoutInCell="1" allowOverlap="1" wp14:anchorId="1925FE5A" wp14:editId="1C88CE0E">
              <wp:simplePos x="0" y="0"/>
              <wp:positionH relativeFrom="column">
                <wp:posOffset>4126733</wp:posOffset>
              </wp:positionH>
              <wp:positionV relativeFrom="paragraph">
                <wp:posOffset>695787</wp:posOffset>
              </wp:positionV>
              <wp:extent cx="1755452" cy="1209041"/>
              <wp:effectExtent l="19050" t="19050" r="16510" b="1016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55452" cy="1209041"/>
                      </a:xfrm>
                      <a:prstGeom prst="rect">
                        <a:avLst/>
                      </a:prstGeom>
                      <a:ln>
                        <a:solidFill>
                          <a:schemeClr val="bg2">
                            <a:lumMod val="90000"/>
                          </a:schemeClr>
                        </a:solidFill>
                      </a:ln>
                    </pic:spPr>
                  </pic:pic>
                </a:graphicData>
              </a:graphic>
            </wp:anchor>
          </w:drawing>
        </w:r>
      </w:ins>
      <w:ins w:id="1418" w:author="REBECA" w:date="2021-05-26T22:03:00Z">
        <w:r>
          <w:rPr>
            <w:rFonts w:ascii="Times New Roman" w:hAnsi="Times New Roman" w:cs="Times New Roman"/>
            <w:sz w:val="24"/>
            <w:szCs w:val="24"/>
            <w:lang w:val="es-ES"/>
          </w:rPr>
          <w:t xml:space="preserve">Para escribir documentos de Word de forma automática, </w:t>
        </w:r>
      </w:ins>
      <w:ins w:id="1419" w:author="REBECA" w:date="2021-05-26T22:04:00Z">
        <w:r>
          <w:rPr>
            <w:rFonts w:ascii="Times New Roman" w:hAnsi="Times New Roman" w:cs="Times New Roman"/>
            <w:sz w:val="24"/>
            <w:szCs w:val="24"/>
            <w:lang w:val="es-ES"/>
          </w:rPr>
          <w:t xml:space="preserve">en primer lugar se ha de crear el documento mediante el comando </w:t>
        </w:r>
        <w:proofErr w:type="spellStart"/>
        <w:r w:rsidRPr="00753135">
          <w:rPr>
            <w:rFonts w:ascii="Times New Roman" w:hAnsi="Times New Roman" w:cs="Times New Roman"/>
            <w:i/>
            <w:iCs/>
            <w:sz w:val="24"/>
            <w:szCs w:val="24"/>
            <w:lang w:val="es-ES"/>
            <w:rPrChange w:id="1420" w:author="REBECA" w:date="2021-05-26T22:08:00Z">
              <w:rPr>
                <w:rFonts w:ascii="Times New Roman" w:hAnsi="Times New Roman" w:cs="Times New Roman"/>
                <w:sz w:val="24"/>
                <w:szCs w:val="24"/>
                <w:lang w:val="es-ES"/>
              </w:rPr>
            </w:rPrChange>
          </w:rPr>
          <w:t>Document</w:t>
        </w:r>
        <w:proofErr w:type="spellEnd"/>
        <w:r w:rsidRPr="00753135">
          <w:rPr>
            <w:rFonts w:ascii="Times New Roman" w:hAnsi="Times New Roman" w:cs="Times New Roman"/>
            <w:i/>
            <w:iCs/>
            <w:sz w:val="24"/>
            <w:szCs w:val="24"/>
            <w:lang w:val="es-ES"/>
            <w:rPrChange w:id="1421" w:author="REBECA" w:date="2021-05-26T22:08:00Z">
              <w:rPr>
                <w:rFonts w:ascii="Times New Roman" w:hAnsi="Times New Roman" w:cs="Times New Roman"/>
                <w:sz w:val="24"/>
                <w:szCs w:val="24"/>
                <w:lang w:val="es-ES"/>
              </w:rPr>
            </w:rPrChange>
          </w:rPr>
          <w:t>(),</w:t>
        </w:r>
        <w:r>
          <w:rPr>
            <w:rFonts w:ascii="Times New Roman" w:hAnsi="Times New Roman" w:cs="Times New Roman"/>
            <w:sz w:val="24"/>
            <w:szCs w:val="24"/>
            <w:lang w:val="es-ES"/>
          </w:rPr>
          <w:t xml:space="preserve"> y a partir de ahí, se pueden escribir títulos mediante el comando </w:t>
        </w:r>
        <w:proofErr w:type="spellStart"/>
        <w:r w:rsidRPr="00753135">
          <w:rPr>
            <w:rFonts w:ascii="Times New Roman" w:hAnsi="Times New Roman" w:cs="Times New Roman"/>
            <w:i/>
            <w:iCs/>
            <w:sz w:val="24"/>
            <w:szCs w:val="24"/>
            <w:lang w:val="es-ES"/>
            <w:rPrChange w:id="1422" w:author="REBECA" w:date="2021-05-26T22:08:00Z">
              <w:rPr>
                <w:rFonts w:ascii="Times New Roman" w:hAnsi="Times New Roman" w:cs="Times New Roman"/>
                <w:sz w:val="24"/>
                <w:szCs w:val="24"/>
                <w:lang w:val="es-ES"/>
              </w:rPr>
            </w:rPrChange>
          </w:rPr>
          <w:t>add_heading</w:t>
        </w:r>
        <w:proofErr w:type="spellEnd"/>
        <w:r>
          <w:rPr>
            <w:rFonts w:ascii="Times New Roman" w:hAnsi="Times New Roman" w:cs="Times New Roman"/>
            <w:sz w:val="24"/>
            <w:szCs w:val="24"/>
            <w:lang w:val="es-ES"/>
          </w:rPr>
          <w:t xml:space="preserve">, indicando los distintos niveles. Mediante </w:t>
        </w:r>
      </w:ins>
      <w:ins w:id="1423" w:author="REBECA" w:date="2021-05-26T22:05:00Z">
        <w:r>
          <w:rPr>
            <w:rFonts w:ascii="Times New Roman" w:hAnsi="Times New Roman" w:cs="Times New Roman"/>
            <w:sz w:val="24"/>
            <w:szCs w:val="24"/>
            <w:lang w:val="es-ES"/>
          </w:rPr>
          <w:t xml:space="preserve">el comando </w:t>
        </w:r>
        <w:proofErr w:type="spellStart"/>
        <w:r w:rsidRPr="00753135">
          <w:rPr>
            <w:rFonts w:ascii="Times New Roman" w:hAnsi="Times New Roman" w:cs="Times New Roman"/>
            <w:i/>
            <w:iCs/>
            <w:sz w:val="24"/>
            <w:szCs w:val="24"/>
            <w:lang w:val="es-ES"/>
            <w:rPrChange w:id="1424" w:author="REBECA" w:date="2021-05-26T22:08:00Z">
              <w:rPr>
                <w:rFonts w:ascii="Times New Roman" w:hAnsi="Times New Roman" w:cs="Times New Roman"/>
                <w:sz w:val="24"/>
                <w:szCs w:val="24"/>
                <w:lang w:val="es-ES"/>
              </w:rPr>
            </w:rPrChange>
          </w:rPr>
          <w:t>add_paragraph</w:t>
        </w:r>
        <w:proofErr w:type="spellEnd"/>
        <w:r>
          <w:rPr>
            <w:rFonts w:ascii="Times New Roman" w:hAnsi="Times New Roman" w:cs="Times New Roman"/>
            <w:sz w:val="24"/>
            <w:szCs w:val="24"/>
            <w:lang w:val="es-ES"/>
          </w:rPr>
          <w:t>, se añaden los párrafos necesarios.</w:t>
        </w:r>
      </w:ins>
    </w:p>
    <w:p w14:paraId="500B627D" w14:textId="59FBF5AF" w:rsidR="00621495" w:rsidRDefault="00621495" w:rsidP="00C37C4F">
      <w:pPr>
        <w:ind w:left="0"/>
        <w:jc w:val="both"/>
        <w:rPr>
          <w:ins w:id="1425" w:author="REBECA" w:date="2021-05-26T22:10:00Z"/>
          <w:rFonts w:ascii="Times New Roman" w:hAnsi="Times New Roman" w:cs="Times New Roman"/>
          <w:sz w:val="24"/>
          <w:szCs w:val="24"/>
          <w:lang w:val="es-ES"/>
        </w:rPr>
      </w:pPr>
      <w:ins w:id="1426" w:author="REBECA" w:date="2021-05-26T22:05:00Z">
        <w:r>
          <w:rPr>
            <w:noProof/>
          </w:rPr>
          <w:drawing>
            <wp:anchor distT="0" distB="0" distL="114300" distR="114300" simplePos="0" relativeHeight="251726848" behindDoc="0" locked="0" layoutInCell="1" allowOverlap="1" wp14:anchorId="72B8C1AD" wp14:editId="69F5FA1B">
              <wp:simplePos x="0" y="0"/>
              <wp:positionH relativeFrom="margin">
                <wp:align>left</wp:align>
              </wp:positionH>
              <wp:positionV relativeFrom="paragraph">
                <wp:posOffset>5100</wp:posOffset>
              </wp:positionV>
              <wp:extent cx="4014558" cy="694900"/>
              <wp:effectExtent l="19050" t="19050" r="24130" b="10160"/>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014558" cy="694900"/>
                      </a:xfrm>
                      <a:prstGeom prst="rect">
                        <a:avLst/>
                      </a:prstGeom>
                      <a:ln>
                        <a:solidFill>
                          <a:schemeClr val="bg2">
                            <a:lumMod val="90000"/>
                          </a:schemeClr>
                        </a:solidFill>
                      </a:ln>
                    </pic:spPr>
                  </pic:pic>
                </a:graphicData>
              </a:graphic>
            </wp:anchor>
          </w:drawing>
        </w:r>
      </w:ins>
    </w:p>
    <w:p w14:paraId="025F4E4A" w14:textId="290FB3FD" w:rsidR="00621495" w:rsidRDefault="00621495" w:rsidP="00C37C4F">
      <w:pPr>
        <w:ind w:left="0"/>
        <w:jc w:val="both"/>
        <w:rPr>
          <w:ins w:id="1427" w:author="REBECA" w:date="2021-05-26T22:11:00Z"/>
          <w:rFonts w:ascii="Times New Roman" w:hAnsi="Times New Roman" w:cs="Times New Roman"/>
          <w:sz w:val="24"/>
          <w:szCs w:val="24"/>
          <w:lang w:val="es-ES"/>
        </w:rPr>
      </w:pPr>
    </w:p>
    <w:p w14:paraId="76244275" w14:textId="55CB2D47" w:rsidR="00753135" w:rsidRDefault="00621495" w:rsidP="00C37C4F">
      <w:pPr>
        <w:ind w:left="0"/>
        <w:jc w:val="both"/>
        <w:rPr>
          <w:ins w:id="1428" w:author="REBECA" w:date="2021-05-26T22:03:00Z"/>
          <w:rFonts w:ascii="Times New Roman" w:hAnsi="Times New Roman" w:cs="Times New Roman"/>
          <w:sz w:val="24"/>
          <w:szCs w:val="24"/>
          <w:lang w:val="es-ES"/>
        </w:rPr>
      </w:pPr>
      <w:ins w:id="1429" w:author="REBECA" w:date="2021-05-26T22:10:00Z">
        <w:r>
          <w:rPr>
            <w:noProof/>
          </w:rPr>
          <mc:AlternateContent>
            <mc:Choice Requires="wps">
              <w:drawing>
                <wp:anchor distT="45720" distB="45720" distL="114300" distR="114300" simplePos="0" relativeHeight="251725824" behindDoc="0" locked="0" layoutInCell="1" allowOverlap="1" wp14:anchorId="02D70D34" wp14:editId="5EDC40D7">
                  <wp:simplePos x="0" y="0"/>
                  <wp:positionH relativeFrom="column">
                    <wp:posOffset>2689462</wp:posOffset>
                  </wp:positionH>
                  <wp:positionV relativeFrom="paragraph">
                    <wp:posOffset>131632</wp:posOffset>
                  </wp:positionV>
                  <wp:extent cx="1432560" cy="219710"/>
                  <wp:effectExtent l="0" t="0" r="0" b="8890"/>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219710"/>
                          </a:xfrm>
                          <a:prstGeom prst="rect">
                            <a:avLst/>
                          </a:prstGeom>
                          <a:solidFill>
                            <a:srgbClr val="FFFFFF"/>
                          </a:solidFill>
                          <a:ln w="9525">
                            <a:noFill/>
                            <a:miter lim="800000"/>
                            <a:headEnd/>
                            <a:tailEnd/>
                          </a:ln>
                        </wps:spPr>
                        <wps:txbx>
                          <w:txbxContent>
                            <w:p w14:paraId="4F19D825" w14:textId="7C1FA7D0" w:rsidR="00621495" w:rsidRPr="00621495" w:rsidRDefault="00621495" w:rsidP="00621495">
                              <w:pPr>
                                <w:ind w:left="0"/>
                                <w:rPr>
                                  <w:sz w:val="14"/>
                                  <w:szCs w:val="14"/>
                                  <w:lang w:val="es-ES"/>
                                  <w:rPrChange w:id="1430" w:author="REBECA" w:date="2021-05-26T22:11:00Z">
                                    <w:rPr/>
                                  </w:rPrChange>
                                </w:rPr>
                                <w:pPrChange w:id="1431" w:author="REBECA" w:date="2021-05-26T22:11:00Z">
                                  <w:pPr/>
                                </w:pPrChange>
                              </w:pPr>
                              <w:ins w:id="1432" w:author="REBECA" w:date="2021-05-26T22:11:00Z">
                                <w:r w:rsidRPr="00621495">
                                  <w:rPr>
                                    <w:sz w:val="14"/>
                                    <w:szCs w:val="14"/>
                                    <w:lang w:val="es-ES"/>
                                    <w:rPrChange w:id="1433" w:author="REBECA" w:date="2021-05-26T22:11:00Z">
                                      <w:rPr>
                                        <w:lang w:val="es-ES"/>
                                      </w:rPr>
                                    </w:rPrChange>
                                  </w:rPr>
                                  <w:t>Ejemplo de código y documento</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70D34" id="_x0000_s1032" type="#_x0000_t202" style="position:absolute;left:0;text-align:left;margin-left:211.75pt;margin-top:10.35pt;width:112.8pt;height:17.3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" stroked="f">
                  <v:textbox>
                    <w:txbxContent>
                      <w:p w14:paraId="4F19D825" w14:textId="7C1FA7D0" w:rsidR="00621495" w:rsidRPr="00621495" w:rsidRDefault="00621495" w:rsidP="00621495">
                        <w:pPr>
                          <w:ind w:left="0"/>
                          <w:rPr>
                            <w:sz w:val="14"/>
                            <w:szCs w:val="14"/>
                            <w:lang w:val="es-ES"/>
                            <w:rPrChange w:id="1434" w:author="REBECA" w:date="2021-05-26T22:11:00Z">
                              <w:rPr/>
                            </w:rPrChange>
                          </w:rPr>
                          <w:pPrChange w:id="1435" w:author="REBECA" w:date="2021-05-26T22:11:00Z">
                            <w:pPr/>
                          </w:pPrChange>
                        </w:pPr>
                        <w:ins w:id="1436" w:author="REBECA" w:date="2021-05-26T22:11:00Z">
                          <w:r w:rsidRPr="00621495">
                            <w:rPr>
                              <w:sz w:val="14"/>
                              <w:szCs w:val="14"/>
                              <w:lang w:val="es-ES"/>
                              <w:rPrChange w:id="1437" w:author="REBECA" w:date="2021-05-26T22:11:00Z">
                                <w:rPr>
                                  <w:lang w:val="es-ES"/>
                                </w:rPr>
                              </w:rPrChange>
                            </w:rPr>
                            <w:t>Ejemplo de código y documento</w:t>
                          </w:r>
                        </w:ins>
                      </w:p>
                    </w:txbxContent>
                  </v:textbox>
                  <w10:wrap type="square"/>
                </v:shape>
              </w:pict>
            </mc:Fallback>
          </mc:AlternateContent>
        </w:r>
      </w:ins>
    </w:p>
    <w:p w14:paraId="2EF6D432" w14:textId="1FF359DD" w:rsidR="00753135" w:rsidRDefault="00753135" w:rsidP="00C37C4F">
      <w:pPr>
        <w:ind w:left="0"/>
        <w:jc w:val="both"/>
        <w:rPr>
          <w:ins w:id="1438" w:author="REBECA" w:date="2021-05-26T22:05:00Z"/>
          <w:rFonts w:ascii="Times New Roman" w:hAnsi="Times New Roman" w:cs="Times New Roman"/>
          <w:sz w:val="24"/>
          <w:szCs w:val="24"/>
          <w:lang w:val="es-ES"/>
        </w:rPr>
      </w:pPr>
    </w:p>
    <w:p w14:paraId="744F0129" w14:textId="3312E6F7" w:rsidR="00753135" w:rsidRDefault="00753135" w:rsidP="00C37C4F">
      <w:pPr>
        <w:ind w:left="0"/>
        <w:jc w:val="both"/>
        <w:rPr>
          <w:ins w:id="1439" w:author="REBECA" w:date="2021-05-26T22:09:00Z"/>
          <w:rFonts w:ascii="Times New Roman" w:hAnsi="Times New Roman" w:cs="Times New Roman"/>
          <w:sz w:val="24"/>
          <w:szCs w:val="24"/>
          <w:lang w:val="es-ES"/>
        </w:rPr>
      </w:pPr>
      <w:ins w:id="1440" w:author="REBECA" w:date="2021-05-26T22:09:00Z">
        <w:r>
          <w:rPr>
            <w:noProof/>
          </w:rPr>
          <w:drawing>
            <wp:anchor distT="0" distB="0" distL="114300" distR="114300" simplePos="0" relativeHeight="251723776" behindDoc="0" locked="0" layoutInCell="1" allowOverlap="1" wp14:anchorId="42EBC083" wp14:editId="15180A1F">
              <wp:simplePos x="0" y="0"/>
              <wp:positionH relativeFrom="column">
                <wp:posOffset>3417886</wp:posOffset>
              </wp:positionH>
              <wp:positionV relativeFrom="paragraph">
                <wp:posOffset>652142</wp:posOffset>
              </wp:positionV>
              <wp:extent cx="1882140" cy="1653540"/>
              <wp:effectExtent l="19050" t="19050" r="22860" b="2286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82140" cy="1653540"/>
                      </a:xfrm>
                      <a:prstGeom prst="rect">
                        <a:avLst/>
                      </a:prstGeom>
                      <a:ln>
                        <a:solidFill>
                          <a:schemeClr val="bg2">
                            <a:lumMod val="90000"/>
                          </a:schemeClr>
                        </a:solidFill>
                      </a:ln>
                    </pic:spPr>
                  </pic:pic>
                </a:graphicData>
              </a:graphic>
            </wp:anchor>
          </w:drawing>
        </w:r>
      </w:ins>
      <w:ins w:id="1441" w:author="REBECA" w:date="2021-05-26T22:06:00Z">
        <w:r>
          <w:rPr>
            <w:rFonts w:ascii="Times New Roman" w:hAnsi="Times New Roman" w:cs="Times New Roman"/>
            <w:sz w:val="24"/>
            <w:szCs w:val="24"/>
            <w:lang w:val="es-ES"/>
          </w:rPr>
          <w:t xml:space="preserve">Para incluir fotográficas, el comando que debemos utilizar es </w:t>
        </w:r>
      </w:ins>
      <w:proofErr w:type="spellStart"/>
      <w:ins w:id="1442" w:author="REBECA" w:date="2021-05-26T22:07:00Z">
        <w:r w:rsidRPr="00753135">
          <w:rPr>
            <w:rFonts w:ascii="Times New Roman" w:hAnsi="Times New Roman" w:cs="Times New Roman"/>
            <w:i/>
            <w:iCs/>
            <w:sz w:val="24"/>
            <w:szCs w:val="24"/>
            <w:lang w:val="es-ES"/>
            <w:rPrChange w:id="1443" w:author="REBECA" w:date="2021-05-26T22:08:00Z">
              <w:rPr>
                <w:rFonts w:ascii="Times New Roman" w:hAnsi="Times New Roman" w:cs="Times New Roman"/>
                <w:sz w:val="24"/>
                <w:szCs w:val="24"/>
                <w:lang w:val="es-ES"/>
              </w:rPr>
            </w:rPrChange>
          </w:rPr>
          <w:t>add</w:t>
        </w:r>
      </w:ins>
      <w:ins w:id="1444" w:author="REBECA" w:date="2021-05-26T22:08:00Z">
        <w:r>
          <w:rPr>
            <w:rFonts w:ascii="Times New Roman" w:hAnsi="Times New Roman" w:cs="Times New Roman"/>
            <w:sz w:val="24"/>
            <w:szCs w:val="24"/>
            <w:lang w:val="es-ES"/>
          </w:rPr>
          <w:t>_</w:t>
        </w:r>
      </w:ins>
      <w:ins w:id="1445" w:author="REBECA" w:date="2021-05-26T22:07:00Z">
        <w:r w:rsidRPr="00753135">
          <w:rPr>
            <w:rFonts w:ascii="Times New Roman" w:hAnsi="Times New Roman" w:cs="Times New Roman"/>
            <w:i/>
            <w:iCs/>
            <w:sz w:val="24"/>
            <w:szCs w:val="24"/>
            <w:lang w:val="es-ES"/>
            <w:rPrChange w:id="1446" w:author="REBECA" w:date="2021-05-26T22:08:00Z">
              <w:rPr>
                <w:rFonts w:ascii="Times New Roman" w:hAnsi="Times New Roman" w:cs="Times New Roman"/>
                <w:sz w:val="24"/>
                <w:szCs w:val="24"/>
                <w:lang w:val="es-ES"/>
              </w:rPr>
            </w:rPrChange>
          </w:rPr>
          <w:t>picture</w:t>
        </w:r>
        <w:proofErr w:type="spellEnd"/>
        <w:r>
          <w:rPr>
            <w:rFonts w:ascii="Times New Roman" w:hAnsi="Times New Roman" w:cs="Times New Roman"/>
            <w:sz w:val="24"/>
            <w:szCs w:val="24"/>
            <w:lang w:val="es-ES"/>
          </w:rPr>
          <w:t xml:space="preserve">, y nos inserta las imágenes que deseemos. Así mismo podemos insertar tablas, mediante el comando </w:t>
        </w:r>
        <w:proofErr w:type="spellStart"/>
        <w:r w:rsidRPr="00753135">
          <w:rPr>
            <w:rFonts w:ascii="Times New Roman" w:hAnsi="Times New Roman" w:cs="Times New Roman"/>
            <w:i/>
            <w:iCs/>
            <w:sz w:val="24"/>
            <w:szCs w:val="24"/>
            <w:lang w:val="es-ES"/>
            <w:rPrChange w:id="1447" w:author="REBECA" w:date="2021-05-26T22:08:00Z">
              <w:rPr>
                <w:rFonts w:ascii="Times New Roman" w:hAnsi="Times New Roman" w:cs="Times New Roman"/>
                <w:sz w:val="24"/>
                <w:szCs w:val="24"/>
                <w:lang w:val="es-ES"/>
              </w:rPr>
            </w:rPrChange>
          </w:rPr>
          <w:t>add</w:t>
        </w:r>
        <w:r>
          <w:rPr>
            <w:rFonts w:ascii="Times New Roman" w:hAnsi="Times New Roman" w:cs="Times New Roman"/>
            <w:sz w:val="24"/>
            <w:szCs w:val="24"/>
            <w:lang w:val="es-ES"/>
          </w:rPr>
          <w:t>_</w:t>
        </w:r>
        <w:r w:rsidRPr="00753135">
          <w:rPr>
            <w:rFonts w:ascii="Times New Roman" w:hAnsi="Times New Roman" w:cs="Times New Roman"/>
            <w:i/>
            <w:iCs/>
            <w:sz w:val="24"/>
            <w:szCs w:val="24"/>
            <w:lang w:val="es-ES"/>
            <w:rPrChange w:id="1448" w:author="REBECA" w:date="2021-05-26T22:08:00Z">
              <w:rPr>
                <w:rFonts w:ascii="Times New Roman" w:hAnsi="Times New Roman" w:cs="Times New Roman"/>
                <w:sz w:val="24"/>
                <w:szCs w:val="24"/>
                <w:lang w:val="es-ES"/>
              </w:rPr>
            </w:rPrChange>
          </w:rPr>
          <w:t>table</w:t>
        </w:r>
        <w:proofErr w:type="spellEnd"/>
        <w:r>
          <w:rPr>
            <w:rFonts w:ascii="Times New Roman" w:hAnsi="Times New Roman" w:cs="Times New Roman"/>
            <w:sz w:val="24"/>
            <w:szCs w:val="24"/>
            <w:lang w:val="es-ES"/>
          </w:rPr>
          <w:t xml:space="preserve">, </w:t>
        </w:r>
      </w:ins>
      <w:ins w:id="1449" w:author="REBECA" w:date="2021-05-26T22:08:00Z">
        <w:r>
          <w:rPr>
            <w:rFonts w:ascii="Times New Roman" w:hAnsi="Times New Roman" w:cs="Times New Roman"/>
            <w:sz w:val="24"/>
            <w:szCs w:val="24"/>
            <w:lang w:val="es-ES"/>
          </w:rPr>
          <w:t>pudiendo incluir datos calculados previamente.</w:t>
        </w:r>
      </w:ins>
    </w:p>
    <w:p w14:paraId="370684AA" w14:textId="11E56787" w:rsidR="00753135" w:rsidRPr="004176C3" w:rsidRDefault="00621495" w:rsidP="00C37C4F">
      <w:pPr>
        <w:ind w:left="0"/>
        <w:jc w:val="both"/>
        <w:rPr>
          <w:ins w:id="1450" w:author="REBECA" w:date="2021-05-26T22:10:00Z"/>
          <w:noProof/>
          <w:lang w:val="es-ES"/>
          <w:rPrChange w:id="1451" w:author="REBECA" w:date="2021-05-26T23:28:00Z">
            <w:rPr>
              <w:ins w:id="1452" w:author="REBECA" w:date="2021-05-26T22:10:00Z"/>
              <w:noProof/>
            </w:rPr>
          </w:rPrChange>
        </w:rPr>
      </w:pPr>
      <w:ins w:id="1453" w:author="REBECA" w:date="2021-05-26T22:12:00Z">
        <w:r>
          <w:rPr>
            <w:noProof/>
          </w:rPr>
          <mc:AlternateContent>
            <mc:Choice Requires="wps">
              <w:drawing>
                <wp:anchor distT="45720" distB="45720" distL="114300" distR="114300" simplePos="0" relativeHeight="251728896" behindDoc="0" locked="0" layoutInCell="1" allowOverlap="1" wp14:anchorId="61321D65" wp14:editId="4D8E6AB4">
                  <wp:simplePos x="0" y="0"/>
                  <wp:positionH relativeFrom="column">
                    <wp:posOffset>2224877</wp:posOffset>
                  </wp:positionH>
                  <wp:positionV relativeFrom="paragraph">
                    <wp:posOffset>1729207</wp:posOffset>
                  </wp:positionV>
                  <wp:extent cx="1432560" cy="219710"/>
                  <wp:effectExtent l="0" t="0" r="0" b="889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219710"/>
                          </a:xfrm>
                          <a:prstGeom prst="rect">
                            <a:avLst/>
                          </a:prstGeom>
                          <a:solidFill>
                            <a:srgbClr val="FFFFFF"/>
                          </a:solidFill>
                          <a:ln w="9525">
                            <a:noFill/>
                            <a:miter lim="800000"/>
                            <a:headEnd/>
                            <a:tailEnd/>
                          </a:ln>
                        </wps:spPr>
                        <wps:txbx>
                          <w:txbxContent>
                            <w:p w14:paraId="24060770" w14:textId="77777777" w:rsidR="00621495" w:rsidRPr="00621495" w:rsidRDefault="00621495" w:rsidP="00621495">
                              <w:pPr>
                                <w:ind w:left="0"/>
                                <w:rPr>
                                  <w:sz w:val="14"/>
                                  <w:szCs w:val="14"/>
                                  <w:lang w:val="es-ES"/>
                                  <w:rPrChange w:id="1454" w:author="REBECA" w:date="2021-05-26T22:11:00Z">
                                    <w:rPr/>
                                  </w:rPrChange>
                                </w:rPr>
                                <w:pPrChange w:id="1455" w:author="REBECA" w:date="2021-05-26T22:11:00Z">
                                  <w:pPr/>
                                </w:pPrChange>
                              </w:pPr>
                              <w:ins w:id="1456" w:author="REBECA" w:date="2021-05-26T22:11:00Z">
                                <w:r w:rsidRPr="00621495">
                                  <w:rPr>
                                    <w:sz w:val="14"/>
                                    <w:szCs w:val="14"/>
                                    <w:lang w:val="es-ES"/>
                                    <w:rPrChange w:id="1457" w:author="REBECA" w:date="2021-05-26T22:11:00Z">
                                      <w:rPr>
                                        <w:lang w:val="es-ES"/>
                                      </w:rPr>
                                    </w:rPrChange>
                                  </w:rPr>
                                  <w:t>Ejemplo de código y documento</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21D65" id="_x0000_s1033" type="#_x0000_t202" style="position:absolute;left:0;text-align:left;margin-left:175.2pt;margin-top:136.15pt;width:112.8pt;height:17.3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" stroked="f">
                  <v:textbox>
                    <w:txbxContent>
                      <w:p w14:paraId="24060770" w14:textId="77777777" w:rsidR="00621495" w:rsidRPr="00621495" w:rsidRDefault="00621495" w:rsidP="00621495">
                        <w:pPr>
                          <w:ind w:left="0"/>
                          <w:rPr>
                            <w:sz w:val="14"/>
                            <w:szCs w:val="14"/>
                            <w:lang w:val="es-ES"/>
                            <w:rPrChange w:id="1458" w:author="REBECA" w:date="2021-05-26T22:11:00Z">
                              <w:rPr/>
                            </w:rPrChange>
                          </w:rPr>
                          <w:pPrChange w:id="1459" w:author="REBECA" w:date="2021-05-26T22:11:00Z">
                            <w:pPr/>
                          </w:pPrChange>
                        </w:pPr>
                        <w:ins w:id="1460" w:author="REBECA" w:date="2021-05-26T22:11:00Z">
                          <w:r w:rsidRPr="00621495">
                            <w:rPr>
                              <w:sz w:val="14"/>
                              <w:szCs w:val="14"/>
                              <w:lang w:val="es-ES"/>
                              <w:rPrChange w:id="1461" w:author="REBECA" w:date="2021-05-26T22:11:00Z">
                                <w:rPr>
                                  <w:lang w:val="es-ES"/>
                                </w:rPr>
                              </w:rPrChange>
                            </w:rPr>
                            <w:t>Ejemplo de código y documento</w:t>
                          </w:r>
                        </w:ins>
                      </w:p>
                    </w:txbxContent>
                  </v:textbox>
                  <w10:wrap type="square"/>
                </v:shape>
              </w:pict>
            </mc:Fallback>
          </mc:AlternateContent>
        </w:r>
      </w:ins>
      <w:ins w:id="1462" w:author="REBECA" w:date="2021-05-26T22:09:00Z">
        <w:r w:rsidR="00753135">
          <w:rPr>
            <w:noProof/>
          </w:rPr>
          <w:drawing>
            <wp:inline distT="0" distB="0" distL="0" distR="0" wp14:anchorId="2FECCD07" wp14:editId="726D5323">
              <wp:extent cx="2576945" cy="1595136"/>
              <wp:effectExtent l="19050" t="19050" r="13970" b="2413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98253" cy="1608326"/>
                      </a:xfrm>
                      <a:prstGeom prst="rect">
                        <a:avLst/>
                      </a:prstGeom>
                      <a:ln>
                        <a:solidFill>
                          <a:schemeClr val="bg2">
                            <a:lumMod val="90000"/>
                          </a:schemeClr>
                        </a:solidFill>
                      </a:ln>
                    </pic:spPr>
                  </pic:pic>
                </a:graphicData>
              </a:graphic>
            </wp:inline>
          </w:drawing>
        </w:r>
        <w:r w:rsidR="00753135" w:rsidRPr="004176C3">
          <w:rPr>
            <w:noProof/>
            <w:lang w:val="es-ES"/>
            <w:rPrChange w:id="1463" w:author="REBECA" w:date="2021-05-26T23:28:00Z">
              <w:rPr>
                <w:noProof/>
              </w:rPr>
            </w:rPrChange>
          </w:rPr>
          <w:t xml:space="preserve"> </w:t>
        </w:r>
      </w:ins>
    </w:p>
    <w:p w14:paraId="054658A4" w14:textId="28C1723F" w:rsidR="00621495" w:rsidRDefault="00621495" w:rsidP="00C37C4F">
      <w:pPr>
        <w:ind w:left="0"/>
        <w:jc w:val="both"/>
        <w:rPr>
          <w:ins w:id="1464" w:author="REBECA" w:date="2021-05-26T22:12:00Z"/>
          <w:rFonts w:ascii="Times New Roman" w:hAnsi="Times New Roman" w:cs="Times New Roman"/>
          <w:sz w:val="24"/>
          <w:szCs w:val="24"/>
          <w:lang w:val="es-ES"/>
        </w:rPr>
      </w:pPr>
    </w:p>
    <w:p w14:paraId="2048AA50" w14:textId="1BC40952" w:rsidR="00621495" w:rsidRPr="00C231E0" w:rsidRDefault="00621495" w:rsidP="00C37C4F">
      <w:pPr>
        <w:ind w:left="0"/>
        <w:jc w:val="both"/>
        <w:rPr>
          <w:rFonts w:ascii="Times New Roman" w:hAnsi="Times New Roman" w:cs="Times New Roman"/>
          <w:sz w:val="24"/>
          <w:szCs w:val="24"/>
          <w:lang w:val="es-ES"/>
        </w:rPr>
        <w:pPrChange w:id="1465" w:author="REBECA" w:date="2021-05-26T18:06:00Z">
          <w:pPr>
            <w:ind w:left="0"/>
          </w:pPr>
        </w:pPrChange>
      </w:pPr>
      <w:ins w:id="1466" w:author="REBECA" w:date="2021-05-26T22:12:00Z">
        <w:r>
          <w:rPr>
            <w:rFonts w:ascii="Times New Roman" w:hAnsi="Times New Roman" w:cs="Times New Roman"/>
            <w:sz w:val="24"/>
            <w:szCs w:val="24"/>
            <w:lang w:val="es-ES"/>
          </w:rPr>
          <w:t xml:space="preserve">Por último, no debemos olvidar guardar nuestro documento mediante el código </w:t>
        </w:r>
        <w:proofErr w:type="spellStart"/>
        <w:r w:rsidRPr="00621495">
          <w:rPr>
            <w:rFonts w:ascii="Times New Roman" w:hAnsi="Times New Roman" w:cs="Times New Roman"/>
            <w:i/>
            <w:iCs/>
            <w:sz w:val="24"/>
            <w:szCs w:val="24"/>
            <w:lang w:val="es-ES"/>
            <w:rPrChange w:id="1467" w:author="REBECA" w:date="2021-05-26T22:13:00Z">
              <w:rPr>
                <w:rFonts w:ascii="Times New Roman" w:hAnsi="Times New Roman" w:cs="Times New Roman"/>
                <w:sz w:val="24"/>
                <w:szCs w:val="24"/>
                <w:lang w:val="es-ES"/>
              </w:rPr>
            </w:rPrChange>
          </w:rPr>
          <w:t>documente.save</w:t>
        </w:r>
        <w:proofErr w:type="spellEnd"/>
        <w:r w:rsidRPr="00621495">
          <w:rPr>
            <w:rFonts w:ascii="Times New Roman" w:hAnsi="Times New Roman" w:cs="Times New Roman"/>
            <w:i/>
            <w:iCs/>
            <w:sz w:val="24"/>
            <w:szCs w:val="24"/>
            <w:lang w:val="es-ES"/>
            <w:rPrChange w:id="1468" w:author="REBECA" w:date="2021-05-26T22:13:00Z">
              <w:rPr>
                <w:rFonts w:ascii="Times New Roman" w:hAnsi="Times New Roman" w:cs="Times New Roman"/>
                <w:sz w:val="24"/>
                <w:szCs w:val="24"/>
                <w:lang w:val="es-ES"/>
              </w:rPr>
            </w:rPrChange>
          </w:rPr>
          <w:t>(“N</w:t>
        </w:r>
      </w:ins>
      <w:ins w:id="1469" w:author="REBECA" w:date="2021-05-26T22:13:00Z">
        <w:r w:rsidRPr="00621495">
          <w:rPr>
            <w:rFonts w:ascii="Times New Roman" w:hAnsi="Times New Roman" w:cs="Times New Roman"/>
            <w:i/>
            <w:iCs/>
            <w:sz w:val="24"/>
            <w:szCs w:val="24"/>
            <w:lang w:val="es-ES"/>
            <w:rPrChange w:id="1470" w:author="REBECA" w:date="2021-05-26T22:13:00Z">
              <w:rPr>
                <w:rFonts w:ascii="Times New Roman" w:hAnsi="Times New Roman" w:cs="Times New Roman"/>
                <w:sz w:val="24"/>
                <w:szCs w:val="24"/>
                <w:lang w:val="es-ES"/>
              </w:rPr>
            </w:rPrChange>
          </w:rPr>
          <w:t>ombreArchivo.docx”)</w:t>
        </w:r>
        <w:r>
          <w:rPr>
            <w:rFonts w:ascii="Times New Roman" w:hAnsi="Times New Roman" w:cs="Times New Roman"/>
            <w:sz w:val="24"/>
            <w:szCs w:val="24"/>
            <w:lang w:val="es-ES"/>
          </w:rPr>
          <w:t xml:space="preserve"> para posteriormente presentarlo, enviarlo por correo electrónico o cualquier otra tarea.</w:t>
        </w:r>
      </w:ins>
    </w:p>
    <w:p w14:paraId="7F2E592A" w14:textId="036906E8" w:rsidR="002E0355" w:rsidRDefault="002E0355" w:rsidP="00C37C4F">
      <w:pPr>
        <w:pStyle w:val="Ttulo1"/>
        <w:jc w:val="both"/>
        <w:rPr>
          <w:lang w:val="es-ES"/>
        </w:rPr>
        <w:pPrChange w:id="1471" w:author="REBECA" w:date="2021-05-26T18:06:00Z">
          <w:pPr>
            <w:pStyle w:val="Ttulo1"/>
          </w:pPr>
        </w:pPrChange>
      </w:pPr>
      <w:bookmarkStart w:id="1472" w:name="_Toc72965728"/>
      <w:r>
        <w:rPr>
          <w:lang w:val="es-ES"/>
        </w:rPr>
        <w:lastRenderedPageBreak/>
        <w:t>CONCLUSIONES</w:t>
      </w:r>
      <w:bookmarkEnd w:id="1472"/>
    </w:p>
    <w:p w14:paraId="77188618" w14:textId="231D40B0" w:rsidR="00E771A8" w:rsidRDefault="002E0355" w:rsidP="00C37C4F">
      <w:pPr>
        <w:ind w:left="0"/>
        <w:jc w:val="both"/>
        <w:rPr>
          <w:ins w:id="1473" w:author="REBECA" w:date="2021-05-26T21:16:00Z"/>
          <w:rFonts w:ascii="Times New Roman" w:hAnsi="Times New Roman" w:cs="Times New Roman"/>
          <w:sz w:val="24"/>
          <w:szCs w:val="24"/>
          <w:lang w:val="es-ES"/>
        </w:rPr>
      </w:pPr>
      <w:r>
        <w:rPr>
          <w:rFonts w:ascii="Times New Roman" w:hAnsi="Times New Roman" w:cs="Times New Roman"/>
          <w:sz w:val="24"/>
          <w:szCs w:val="24"/>
          <w:lang w:val="es-ES"/>
        </w:rPr>
        <w:t>A lo largo de este trabajo hemos visto la potencia de Python a la hora de crear modelos, realizar cálculos</w:t>
      </w:r>
      <w:ins w:id="1474" w:author="REBECA" w:date="2021-05-26T21:15:00Z">
        <w:r w:rsidR="00E771A8">
          <w:rPr>
            <w:rFonts w:ascii="Times New Roman" w:hAnsi="Times New Roman" w:cs="Times New Roman"/>
            <w:sz w:val="24"/>
            <w:szCs w:val="24"/>
            <w:lang w:val="es-ES"/>
          </w:rPr>
          <w:t xml:space="preserve"> y otro tipo de operaciones, que la convierten en una herramienta muy potente para emplear en el </w:t>
        </w:r>
      </w:ins>
      <w:del w:id="1475" w:author="REBECA" w:date="2021-05-26T21:15:00Z">
        <w:r w:rsidDel="00E771A8">
          <w:rPr>
            <w:rFonts w:ascii="Times New Roman" w:hAnsi="Times New Roman" w:cs="Times New Roman"/>
            <w:sz w:val="24"/>
            <w:szCs w:val="24"/>
            <w:lang w:val="es-ES"/>
          </w:rPr>
          <w:delText xml:space="preserve">, etc. por ello, en un sector como el </w:delText>
        </w:r>
      </w:del>
      <w:r>
        <w:rPr>
          <w:rFonts w:ascii="Times New Roman" w:hAnsi="Times New Roman" w:cs="Times New Roman"/>
          <w:sz w:val="24"/>
          <w:szCs w:val="24"/>
          <w:lang w:val="es-ES"/>
        </w:rPr>
        <w:t>financiero</w:t>
      </w:r>
      <w:ins w:id="1476" w:author="REBECA" w:date="2021-05-26T21:15:00Z">
        <w:r w:rsidR="00E771A8">
          <w:rPr>
            <w:rFonts w:ascii="Times New Roman" w:hAnsi="Times New Roman" w:cs="Times New Roman"/>
            <w:sz w:val="24"/>
            <w:szCs w:val="24"/>
            <w:lang w:val="es-ES"/>
          </w:rPr>
          <w:t>,</w:t>
        </w:r>
      </w:ins>
      <w:r>
        <w:rPr>
          <w:rFonts w:ascii="Times New Roman" w:hAnsi="Times New Roman" w:cs="Times New Roman"/>
          <w:sz w:val="24"/>
          <w:szCs w:val="24"/>
          <w:lang w:val="es-ES"/>
        </w:rPr>
        <w:t xml:space="preserve"> </w:t>
      </w:r>
      <w:r w:rsidR="00BD5671">
        <w:rPr>
          <w:rFonts w:ascii="Times New Roman" w:hAnsi="Times New Roman" w:cs="Times New Roman"/>
          <w:sz w:val="24"/>
          <w:szCs w:val="24"/>
          <w:lang w:val="es-ES"/>
        </w:rPr>
        <w:t>donde el volumen así como la frecuencia de las operaciones ha crecido, esta herramienta nos permite crear métodos para recopilar, procesa</w:t>
      </w:r>
      <w:ins w:id="1477" w:author="REBECA" w:date="2021-05-26T21:15:00Z">
        <w:r w:rsidR="00E771A8">
          <w:rPr>
            <w:rFonts w:ascii="Times New Roman" w:hAnsi="Times New Roman" w:cs="Times New Roman"/>
            <w:sz w:val="24"/>
            <w:szCs w:val="24"/>
            <w:lang w:val="es-ES"/>
          </w:rPr>
          <w:t>r</w:t>
        </w:r>
      </w:ins>
      <w:r w:rsidR="00BD5671">
        <w:rPr>
          <w:rFonts w:ascii="Times New Roman" w:hAnsi="Times New Roman" w:cs="Times New Roman"/>
          <w:sz w:val="24"/>
          <w:szCs w:val="24"/>
          <w:lang w:val="es-ES"/>
        </w:rPr>
        <w:t xml:space="preserve"> y analizar datos de una forma </w:t>
      </w:r>
      <w:ins w:id="1478" w:author="REBECA" w:date="2021-05-26T21:15:00Z">
        <w:r w:rsidR="00E771A8">
          <w:rPr>
            <w:rFonts w:ascii="Times New Roman" w:hAnsi="Times New Roman" w:cs="Times New Roman"/>
            <w:sz w:val="24"/>
            <w:szCs w:val="24"/>
            <w:lang w:val="es-ES"/>
          </w:rPr>
          <w:t>mu</w:t>
        </w:r>
      </w:ins>
      <w:ins w:id="1479" w:author="REBECA" w:date="2021-05-26T21:16:00Z">
        <w:r w:rsidR="00E771A8">
          <w:rPr>
            <w:rFonts w:ascii="Times New Roman" w:hAnsi="Times New Roman" w:cs="Times New Roman"/>
            <w:sz w:val="24"/>
            <w:szCs w:val="24"/>
            <w:lang w:val="es-ES"/>
          </w:rPr>
          <w:t xml:space="preserve">y </w:t>
        </w:r>
      </w:ins>
      <w:r w:rsidR="00BD5671">
        <w:rPr>
          <w:rFonts w:ascii="Times New Roman" w:hAnsi="Times New Roman" w:cs="Times New Roman"/>
          <w:sz w:val="24"/>
          <w:szCs w:val="24"/>
          <w:lang w:val="es-ES"/>
        </w:rPr>
        <w:t>eficiente</w:t>
      </w:r>
      <w:ins w:id="1480" w:author="REBECA" w:date="2021-05-26T21:16:00Z">
        <w:r w:rsidR="00E771A8">
          <w:rPr>
            <w:rFonts w:ascii="Times New Roman" w:hAnsi="Times New Roman" w:cs="Times New Roman"/>
            <w:sz w:val="24"/>
            <w:szCs w:val="24"/>
            <w:lang w:val="es-ES"/>
          </w:rPr>
          <w:t>, optimizando los recursos disponibles</w:t>
        </w:r>
      </w:ins>
      <w:r w:rsidR="00BD5671">
        <w:rPr>
          <w:rFonts w:ascii="Times New Roman" w:hAnsi="Times New Roman" w:cs="Times New Roman"/>
          <w:sz w:val="24"/>
          <w:szCs w:val="24"/>
          <w:lang w:val="es-ES"/>
        </w:rPr>
        <w:t xml:space="preserve">. </w:t>
      </w:r>
    </w:p>
    <w:p w14:paraId="3656C68E" w14:textId="40D5C9A7" w:rsidR="002E0355" w:rsidDel="00492A31" w:rsidRDefault="00BD5671" w:rsidP="00C37C4F">
      <w:pPr>
        <w:ind w:left="0"/>
        <w:jc w:val="both"/>
        <w:rPr>
          <w:del w:id="1481" w:author="REBECA" w:date="2021-05-26T21:17:00Z"/>
          <w:rFonts w:ascii="Times New Roman" w:hAnsi="Times New Roman" w:cs="Times New Roman"/>
          <w:sz w:val="24"/>
          <w:szCs w:val="24"/>
          <w:lang w:val="es-ES"/>
        </w:rPr>
        <w:pPrChange w:id="1482" w:author="REBECA" w:date="2021-05-26T18:06:00Z">
          <w:pPr>
            <w:ind w:left="0"/>
          </w:pPr>
        </w:pPrChange>
      </w:pPr>
      <w:del w:id="1483" w:author="REBECA" w:date="2021-05-26T21:16:00Z">
        <w:r w:rsidDel="00E771A8">
          <w:rPr>
            <w:rFonts w:ascii="Times New Roman" w:hAnsi="Times New Roman" w:cs="Times New Roman"/>
            <w:sz w:val="24"/>
            <w:szCs w:val="24"/>
            <w:lang w:val="es-ES"/>
          </w:rPr>
          <w:delText xml:space="preserve">Por ello, hoy </w:delText>
        </w:r>
      </w:del>
      <w:ins w:id="1484" w:author="REBECA" w:date="2021-05-26T21:16:00Z">
        <w:r w:rsidR="00E771A8">
          <w:rPr>
            <w:rFonts w:ascii="Times New Roman" w:hAnsi="Times New Roman" w:cs="Times New Roman"/>
            <w:sz w:val="24"/>
            <w:szCs w:val="24"/>
            <w:lang w:val="es-ES"/>
          </w:rPr>
          <w:t xml:space="preserve">Hoy </w:t>
        </w:r>
      </w:ins>
      <w:r>
        <w:rPr>
          <w:rFonts w:ascii="Times New Roman" w:hAnsi="Times New Roman" w:cs="Times New Roman"/>
          <w:sz w:val="24"/>
          <w:szCs w:val="24"/>
          <w:lang w:val="es-ES"/>
        </w:rPr>
        <w:t xml:space="preserve">en día, Python es </w:t>
      </w:r>
      <w:del w:id="1485" w:author="REBECA" w:date="2021-05-26T21:16:00Z">
        <w:r w:rsidDel="00492A31">
          <w:rPr>
            <w:rFonts w:ascii="Times New Roman" w:hAnsi="Times New Roman" w:cs="Times New Roman"/>
            <w:sz w:val="24"/>
            <w:szCs w:val="24"/>
            <w:lang w:val="es-ES"/>
          </w:rPr>
          <w:delText xml:space="preserve">utilizado </w:delText>
        </w:r>
      </w:del>
      <w:r>
        <w:rPr>
          <w:rFonts w:ascii="Times New Roman" w:hAnsi="Times New Roman" w:cs="Times New Roman"/>
          <w:sz w:val="24"/>
          <w:szCs w:val="24"/>
          <w:lang w:val="es-ES"/>
        </w:rPr>
        <w:t xml:space="preserve">ampliamente </w:t>
      </w:r>
      <w:ins w:id="1486" w:author="REBECA" w:date="2021-05-26T21:16:00Z">
        <w:r w:rsidR="00492A31">
          <w:rPr>
            <w:rFonts w:ascii="Times New Roman" w:hAnsi="Times New Roman" w:cs="Times New Roman"/>
            <w:sz w:val="24"/>
            <w:szCs w:val="24"/>
            <w:lang w:val="es-ES"/>
          </w:rPr>
          <w:t xml:space="preserve">utilizado </w:t>
        </w:r>
      </w:ins>
      <w:r>
        <w:rPr>
          <w:rFonts w:ascii="Times New Roman" w:hAnsi="Times New Roman" w:cs="Times New Roman"/>
          <w:sz w:val="24"/>
          <w:szCs w:val="24"/>
          <w:lang w:val="es-ES"/>
        </w:rPr>
        <w:t>en sectores como los seguros o la gestión de inversiones, permitiendo crear modelos financieros, gestionar los riesgos</w:t>
      </w:r>
      <w:ins w:id="1487" w:author="REBECA" w:date="2021-05-26T21:17:00Z">
        <w:r w:rsidR="00492A31">
          <w:rPr>
            <w:rFonts w:ascii="Times New Roman" w:hAnsi="Times New Roman" w:cs="Times New Roman"/>
            <w:sz w:val="24"/>
            <w:szCs w:val="24"/>
            <w:lang w:val="es-ES"/>
          </w:rPr>
          <w:t xml:space="preserve"> o </w:t>
        </w:r>
      </w:ins>
      <w:del w:id="1488" w:author="REBECA" w:date="2021-05-26T21:17:00Z">
        <w:r w:rsidDel="00492A31">
          <w:rPr>
            <w:rFonts w:ascii="Times New Roman" w:hAnsi="Times New Roman" w:cs="Times New Roman"/>
            <w:sz w:val="24"/>
            <w:szCs w:val="24"/>
            <w:lang w:val="es-ES"/>
          </w:rPr>
          <w:delText xml:space="preserve">, </w:delText>
        </w:r>
      </w:del>
      <w:r>
        <w:rPr>
          <w:rFonts w:ascii="Times New Roman" w:hAnsi="Times New Roman" w:cs="Times New Roman"/>
          <w:sz w:val="24"/>
          <w:szCs w:val="24"/>
          <w:lang w:val="es-ES"/>
        </w:rPr>
        <w:t>gestión de precios de activos</w:t>
      </w:r>
      <w:del w:id="1489" w:author="REBECA" w:date="2021-05-26T21:16:00Z">
        <w:r w:rsidDel="00492A31">
          <w:rPr>
            <w:rFonts w:ascii="Times New Roman" w:hAnsi="Times New Roman" w:cs="Times New Roman"/>
            <w:sz w:val="24"/>
            <w:szCs w:val="24"/>
            <w:lang w:val="es-ES"/>
          </w:rPr>
          <w:delText>, etc.</w:delText>
        </w:r>
      </w:del>
      <w:ins w:id="1490" w:author="REBECA" w:date="2021-05-26T21:17:00Z">
        <w:r w:rsidR="00492A31">
          <w:rPr>
            <w:rFonts w:ascii="Times New Roman" w:hAnsi="Times New Roman" w:cs="Times New Roman"/>
            <w:sz w:val="24"/>
            <w:szCs w:val="24"/>
            <w:lang w:val="es-ES"/>
          </w:rPr>
          <w:t>.</w:t>
        </w:r>
      </w:ins>
      <w:r>
        <w:rPr>
          <w:rFonts w:ascii="Times New Roman" w:hAnsi="Times New Roman" w:cs="Times New Roman"/>
          <w:sz w:val="24"/>
          <w:szCs w:val="24"/>
          <w:lang w:val="es-ES"/>
        </w:rPr>
        <w:t xml:space="preserve"> </w:t>
      </w:r>
    </w:p>
    <w:p w14:paraId="59517C62" w14:textId="379692E9" w:rsidR="00BD5671" w:rsidRDefault="00BD5671" w:rsidP="00C37C4F">
      <w:pPr>
        <w:ind w:left="0"/>
        <w:jc w:val="both"/>
        <w:rPr>
          <w:rFonts w:ascii="Times New Roman" w:hAnsi="Times New Roman" w:cs="Times New Roman"/>
          <w:sz w:val="24"/>
          <w:szCs w:val="24"/>
          <w:lang w:val="es-ES"/>
        </w:rPr>
        <w:pPrChange w:id="1491" w:author="REBECA" w:date="2021-05-26T18:06:00Z">
          <w:pPr>
            <w:ind w:left="0"/>
          </w:pPr>
        </w:pPrChange>
      </w:pPr>
      <w:r>
        <w:rPr>
          <w:rFonts w:ascii="Times New Roman" w:hAnsi="Times New Roman" w:cs="Times New Roman"/>
          <w:sz w:val="24"/>
          <w:szCs w:val="24"/>
          <w:lang w:val="es-ES"/>
        </w:rPr>
        <w:t xml:space="preserve">Su atractivo radica en la sintaxis simple que utiliza, </w:t>
      </w:r>
      <w:del w:id="1492" w:author="REBECA" w:date="2021-05-26T21:17:00Z">
        <w:r w:rsidDel="00492A31">
          <w:rPr>
            <w:rFonts w:ascii="Times New Roman" w:hAnsi="Times New Roman" w:cs="Times New Roman"/>
            <w:sz w:val="24"/>
            <w:szCs w:val="24"/>
            <w:lang w:val="es-ES"/>
          </w:rPr>
          <w:delText xml:space="preserve">su </w:delText>
        </w:r>
      </w:del>
      <w:ins w:id="1493" w:author="REBECA" w:date="2021-05-26T21:17:00Z">
        <w:r w:rsidR="00492A31">
          <w:rPr>
            <w:rFonts w:ascii="Times New Roman" w:hAnsi="Times New Roman" w:cs="Times New Roman"/>
            <w:sz w:val="24"/>
            <w:szCs w:val="24"/>
            <w:lang w:val="es-ES"/>
          </w:rPr>
          <w:t>en un</w:t>
        </w:r>
        <w:r w:rsidR="00492A31">
          <w:rPr>
            <w:rFonts w:ascii="Times New Roman" w:hAnsi="Times New Roman" w:cs="Times New Roman"/>
            <w:sz w:val="24"/>
            <w:szCs w:val="24"/>
            <w:lang w:val="es-ES"/>
          </w:rPr>
          <w:t xml:space="preserve"> </w:t>
        </w:r>
      </w:ins>
      <w:r>
        <w:rPr>
          <w:rFonts w:ascii="Times New Roman" w:hAnsi="Times New Roman" w:cs="Times New Roman"/>
          <w:sz w:val="24"/>
          <w:szCs w:val="24"/>
          <w:lang w:val="es-ES"/>
        </w:rPr>
        <w:t xml:space="preserve">ecosistema en el que podemos encontrar numerosas herramientas que nos facilitan las tareas, su </w:t>
      </w:r>
      <w:ins w:id="1494" w:author="REBECA" w:date="2021-05-26T21:17:00Z">
        <w:r w:rsidR="00492A31">
          <w:rPr>
            <w:rFonts w:ascii="Times New Roman" w:hAnsi="Times New Roman" w:cs="Times New Roman"/>
            <w:sz w:val="24"/>
            <w:szCs w:val="24"/>
            <w:lang w:val="es-ES"/>
          </w:rPr>
          <w:t xml:space="preserve">fácil </w:t>
        </w:r>
      </w:ins>
      <w:r>
        <w:rPr>
          <w:rFonts w:ascii="Times New Roman" w:hAnsi="Times New Roman" w:cs="Times New Roman"/>
          <w:sz w:val="24"/>
          <w:szCs w:val="24"/>
          <w:lang w:val="es-ES"/>
        </w:rPr>
        <w:t>integración, así como su eficiencia y productividad.</w:t>
      </w:r>
    </w:p>
    <w:p w14:paraId="530BA241" w14:textId="6C3A0DF5" w:rsidR="00BD5671" w:rsidRDefault="00BD5671" w:rsidP="00C37C4F">
      <w:pPr>
        <w:ind w:left="0"/>
        <w:jc w:val="both"/>
        <w:rPr>
          <w:rFonts w:ascii="Times New Roman" w:hAnsi="Times New Roman" w:cs="Times New Roman"/>
          <w:sz w:val="24"/>
          <w:szCs w:val="24"/>
          <w:lang w:val="es-ES"/>
        </w:rPr>
        <w:pPrChange w:id="1495" w:author="REBECA" w:date="2021-05-26T18:06:00Z">
          <w:pPr>
            <w:ind w:left="0"/>
          </w:pPr>
        </w:pPrChange>
      </w:pPr>
      <w:r>
        <w:rPr>
          <w:rFonts w:ascii="Times New Roman" w:hAnsi="Times New Roman" w:cs="Times New Roman"/>
          <w:sz w:val="24"/>
          <w:szCs w:val="24"/>
          <w:lang w:val="es-ES"/>
        </w:rPr>
        <w:t xml:space="preserve">Pero no solo en estos sectores es útil Python. En cualquier departamento financiero de cualquier empresa, grande o pequeña, </w:t>
      </w:r>
      <w:proofErr w:type="spellStart"/>
      <w:r>
        <w:rPr>
          <w:rFonts w:ascii="Times New Roman" w:hAnsi="Times New Roman" w:cs="Times New Roman"/>
          <w:sz w:val="24"/>
          <w:szCs w:val="24"/>
          <w:lang w:val="es-ES"/>
        </w:rPr>
        <w:t>publica</w:t>
      </w:r>
      <w:proofErr w:type="spellEnd"/>
      <w:r>
        <w:rPr>
          <w:rFonts w:ascii="Times New Roman" w:hAnsi="Times New Roman" w:cs="Times New Roman"/>
          <w:sz w:val="24"/>
          <w:szCs w:val="24"/>
          <w:lang w:val="es-ES"/>
        </w:rPr>
        <w:t xml:space="preserve"> o privada, se han de tomar decisiones para maximizar o minimizar distintas variables, como el beneficio, los ingresos, el rendimiento o costes. Cualquier herramienta que permita simplificar procesos, así como automatizar tareas, </w:t>
      </w:r>
      <w:r w:rsidR="0047213E">
        <w:rPr>
          <w:rFonts w:ascii="Times New Roman" w:hAnsi="Times New Roman" w:cs="Times New Roman"/>
          <w:sz w:val="24"/>
          <w:szCs w:val="24"/>
          <w:lang w:val="es-ES"/>
        </w:rPr>
        <w:t xml:space="preserve">será de gran utilidad en estos departamentos de manera que se pueda emplear el tiempo en el análisis, y no tanto en la tarea en sí. Igualmente es importante tratar adecuadamente los datos, de manera que reduzcamos la posibilidad de errores en los cálculos, estimaciones y proyecciones.  </w:t>
      </w:r>
    </w:p>
    <w:p w14:paraId="32FCE8C0" w14:textId="07A3661F" w:rsidR="00BD5671" w:rsidRDefault="00BD5671" w:rsidP="00C37C4F">
      <w:pPr>
        <w:ind w:left="0"/>
        <w:jc w:val="both"/>
        <w:rPr>
          <w:rFonts w:ascii="Times New Roman" w:hAnsi="Times New Roman" w:cs="Times New Roman"/>
          <w:sz w:val="24"/>
          <w:szCs w:val="24"/>
          <w:lang w:val="es-ES"/>
        </w:rPr>
        <w:pPrChange w:id="1496" w:author="REBECA" w:date="2021-05-26T18:06:00Z">
          <w:pPr>
            <w:ind w:left="0"/>
          </w:pPr>
        </w:pPrChange>
      </w:pPr>
      <w:r>
        <w:rPr>
          <w:rFonts w:ascii="Times New Roman" w:hAnsi="Times New Roman" w:cs="Times New Roman"/>
          <w:sz w:val="24"/>
          <w:szCs w:val="24"/>
          <w:lang w:val="es-ES"/>
        </w:rPr>
        <w:t xml:space="preserve">Durante este trabajo hemos visto parte de las librerías más importantes, como Pandas, </w:t>
      </w:r>
      <w:proofErr w:type="spellStart"/>
      <w:r>
        <w:rPr>
          <w:rFonts w:ascii="Times New Roman" w:hAnsi="Times New Roman" w:cs="Times New Roman"/>
          <w:sz w:val="24"/>
          <w:szCs w:val="24"/>
          <w:lang w:val="es-ES"/>
        </w:rPr>
        <w:t>Numpy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Numpy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Financial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Matplotlib</w:t>
      </w:r>
      <w:proofErr w:type="spellEnd"/>
      <w:r>
        <w:rPr>
          <w:rFonts w:ascii="Times New Roman" w:hAnsi="Times New Roman" w:cs="Times New Roman"/>
          <w:sz w:val="24"/>
          <w:szCs w:val="24"/>
          <w:lang w:val="es-ES"/>
        </w:rPr>
        <w:t xml:space="preserve">… repasando las funciones comunes con Excel o mostrando la forma de crearlas si no existen. </w:t>
      </w:r>
      <w:r w:rsidR="0047213E">
        <w:rPr>
          <w:rFonts w:ascii="Times New Roman" w:hAnsi="Times New Roman" w:cs="Times New Roman"/>
          <w:sz w:val="24"/>
          <w:szCs w:val="24"/>
          <w:lang w:val="es-ES"/>
        </w:rPr>
        <w:t xml:space="preserve">Hemos generado clases y funciones para realizar comparativas y análisis. Hemos creado gráficos que nos han ayudado a las explicaciones, y aportan soluciones visuales a los problemas que debemos analizar. Hemos extraído gran volumen de datos de una web, usándolos posteriormente para realizar cálculos y análisis, para finalmente crear un informe en Word que podríamos enviar a nuestro departamento, con todo lujo de detalles y gráficos incorporados. </w:t>
      </w:r>
      <w:ins w:id="1497" w:author="REBECA" w:date="2021-05-26T21:18:00Z">
        <w:r w:rsidR="00492A31">
          <w:rPr>
            <w:rFonts w:ascii="Times New Roman" w:hAnsi="Times New Roman" w:cs="Times New Roman"/>
            <w:sz w:val="24"/>
            <w:szCs w:val="24"/>
            <w:lang w:val="es-ES"/>
          </w:rPr>
          <w:t>Por todo ello, queda demostrada la utilidad de Python en nuestro día a día, como h</w:t>
        </w:r>
      </w:ins>
      <w:ins w:id="1498" w:author="REBECA" w:date="2021-05-26T21:19:00Z">
        <w:r w:rsidR="00492A31">
          <w:rPr>
            <w:rFonts w:ascii="Times New Roman" w:hAnsi="Times New Roman" w:cs="Times New Roman"/>
            <w:sz w:val="24"/>
            <w:szCs w:val="24"/>
            <w:lang w:val="es-ES"/>
          </w:rPr>
          <w:t>erramienta para potenciar nuestros recursos.</w:t>
        </w:r>
      </w:ins>
    </w:p>
    <w:p w14:paraId="7E95F0A3" w14:textId="32A172F9" w:rsidR="00A5284F" w:rsidDel="00621495" w:rsidRDefault="00A5284F" w:rsidP="00C37C4F">
      <w:pPr>
        <w:ind w:left="0"/>
        <w:jc w:val="both"/>
        <w:rPr>
          <w:del w:id="1499" w:author="REBECA" w:date="2021-05-26T22:13:00Z"/>
          <w:rFonts w:ascii="Times New Roman" w:hAnsi="Times New Roman" w:cs="Times New Roman"/>
          <w:sz w:val="24"/>
          <w:szCs w:val="24"/>
          <w:lang w:val="es-ES"/>
        </w:rPr>
        <w:pPrChange w:id="1500" w:author="REBECA" w:date="2021-05-26T18:06:00Z">
          <w:pPr>
            <w:ind w:left="0"/>
          </w:pPr>
        </w:pPrChange>
      </w:pPr>
      <w:bookmarkStart w:id="1501" w:name="_Toc72965729"/>
      <w:bookmarkEnd w:id="1501"/>
    </w:p>
    <w:p w14:paraId="288B4920" w14:textId="76C47A5E" w:rsidR="00A5284F" w:rsidRDefault="00A5284F" w:rsidP="00C37C4F">
      <w:pPr>
        <w:pStyle w:val="Ttulo1"/>
        <w:jc w:val="both"/>
        <w:rPr>
          <w:ins w:id="1502" w:author="REBECA" w:date="2021-05-26T22:13:00Z"/>
          <w:lang w:val="es-ES"/>
        </w:rPr>
      </w:pPr>
      <w:bookmarkStart w:id="1503" w:name="_Toc72965730"/>
      <w:r>
        <w:rPr>
          <w:lang w:val="es-ES"/>
        </w:rPr>
        <w:t>ANEXOS</w:t>
      </w:r>
      <w:bookmarkEnd w:id="1503"/>
    </w:p>
    <w:p w14:paraId="6A976607" w14:textId="59F6C607" w:rsidR="00621495" w:rsidRDefault="00621495" w:rsidP="00621495">
      <w:pPr>
        <w:ind w:left="0"/>
        <w:rPr>
          <w:ins w:id="1504" w:author="REBECA" w:date="2021-05-26T22:17:00Z"/>
          <w:rFonts w:ascii="Times New Roman" w:hAnsi="Times New Roman" w:cs="Times New Roman"/>
          <w:sz w:val="24"/>
          <w:szCs w:val="24"/>
          <w:lang w:val="es-ES"/>
        </w:rPr>
      </w:pPr>
      <w:ins w:id="1505" w:author="REBECA" w:date="2021-05-26T22:14:00Z">
        <w:r w:rsidRPr="00621495">
          <w:rPr>
            <w:rFonts w:ascii="Times New Roman" w:hAnsi="Times New Roman" w:cs="Times New Roman"/>
            <w:sz w:val="24"/>
            <w:szCs w:val="24"/>
            <w:lang w:val="es-ES"/>
            <w:rPrChange w:id="1506" w:author="REBECA" w:date="2021-05-26T22:14:00Z">
              <w:rPr>
                <w:lang w:val="es-ES"/>
              </w:rPr>
            </w:rPrChange>
          </w:rPr>
          <w:t xml:space="preserve">Para elaborar este trabajo </w:t>
        </w:r>
        <w:r>
          <w:rPr>
            <w:rFonts w:ascii="Times New Roman" w:hAnsi="Times New Roman" w:cs="Times New Roman"/>
            <w:sz w:val="24"/>
            <w:szCs w:val="24"/>
            <w:lang w:val="es-ES"/>
          </w:rPr>
          <w:t>ha sido necesario la elaboración de diversos códigos que nos permitieran crear pas</w:t>
        </w:r>
      </w:ins>
      <w:ins w:id="1507" w:author="REBECA" w:date="2021-05-26T22:15:00Z">
        <w:r>
          <w:rPr>
            <w:rFonts w:ascii="Times New Roman" w:hAnsi="Times New Roman" w:cs="Times New Roman"/>
            <w:sz w:val="24"/>
            <w:szCs w:val="24"/>
            <w:lang w:val="es-ES"/>
          </w:rPr>
          <w:t>o a paso las funciones necesarias, si bien se han incluido en la parte del trabajo las que se han considerado más importantes que apo</w:t>
        </w:r>
      </w:ins>
      <w:ins w:id="1508" w:author="REBECA" w:date="2021-05-26T22:16:00Z">
        <w:r>
          <w:rPr>
            <w:rFonts w:ascii="Times New Roman" w:hAnsi="Times New Roman" w:cs="Times New Roman"/>
            <w:sz w:val="24"/>
            <w:szCs w:val="24"/>
            <w:lang w:val="es-ES"/>
          </w:rPr>
          <w:t xml:space="preserve">yaran las argumentaciones del trabajo, son muchos códigos los que no se han podido incluir pero que pueden resultar interesantes si presenta más inquietud por conocer el código empleado. Se han clasificado en función </w:t>
        </w:r>
      </w:ins>
      <w:ins w:id="1509" w:author="REBECA" w:date="2021-05-26T22:17:00Z">
        <w:r>
          <w:rPr>
            <w:rFonts w:ascii="Times New Roman" w:hAnsi="Times New Roman" w:cs="Times New Roman"/>
            <w:sz w:val="24"/>
            <w:szCs w:val="24"/>
            <w:lang w:val="es-ES"/>
          </w:rPr>
          <w:t>del capítulo que ocupan para mantener el mismo orden.</w:t>
        </w:r>
      </w:ins>
    </w:p>
    <w:p w14:paraId="6B17E1A4" w14:textId="05086593" w:rsidR="00621495" w:rsidRDefault="00621495" w:rsidP="00621495">
      <w:pPr>
        <w:pStyle w:val="Ttulo3"/>
        <w:rPr>
          <w:ins w:id="1510" w:author="REBECA" w:date="2021-05-26T22:21:00Z"/>
          <w:lang w:val="es-ES"/>
        </w:rPr>
      </w:pPr>
      <w:bookmarkStart w:id="1511" w:name="_Toc72965731"/>
      <w:ins w:id="1512" w:author="REBECA" w:date="2021-05-26T22:17:00Z">
        <w:r>
          <w:rPr>
            <w:lang w:val="es-ES"/>
          </w:rPr>
          <w:lastRenderedPageBreak/>
          <w:t>interés simple</w:t>
        </w:r>
      </w:ins>
      <w:bookmarkEnd w:id="1511"/>
    </w:p>
    <w:p w14:paraId="2970D78B" w14:textId="7F257DE4" w:rsidR="00A43FF1" w:rsidRPr="00C231E0" w:rsidRDefault="00A43FF1" w:rsidP="00A43FF1">
      <w:pPr>
        <w:ind w:left="0"/>
        <w:rPr>
          <w:ins w:id="1513" w:author="REBECA" w:date="2021-05-26T22:17:00Z"/>
          <w:lang w:val="es-ES"/>
        </w:rPr>
        <w:pPrChange w:id="1514" w:author="REBECA" w:date="2021-05-26T22:21:00Z">
          <w:pPr>
            <w:pStyle w:val="Ttulo2"/>
          </w:pPr>
        </w:pPrChange>
      </w:pPr>
      <w:ins w:id="1515" w:author="REBECA" w:date="2021-05-26T22:21:00Z">
        <w:r w:rsidRPr="00A43FF1">
          <w:rPr>
            <w:rFonts w:ascii="Times New Roman" w:hAnsi="Times New Roman" w:cs="Times New Roman"/>
            <w:sz w:val="24"/>
            <w:szCs w:val="24"/>
            <w:lang w:val="es-ES"/>
            <w:rPrChange w:id="1516" w:author="REBECA" w:date="2021-05-26T22:22:00Z">
              <w:rPr>
                <w:lang w:val="es-ES"/>
              </w:rPr>
            </w:rPrChange>
          </w:rPr>
          <w:t>Código para gráfica en interés simple</w:t>
        </w:r>
      </w:ins>
      <w:ins w:id="1517" w:author="REBECA" w:date="2021-05-26T22:22:00Z">
        <w:r>
          <w:rPr>
            <w:noProof/>
          </w:rPr>
          <w:drawing>
            <wp:inline distT="0" distB="0" distL="0" distR="0" wp14:anchorId="61063E5F" wp14:editId="642C16FC">
              <wp:extent cx="3178395" cy="1138634"/>
              <wp:effectExtent l="0" t="0" r="3175" b="444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94285" cy="1144326"/>
                      </a:xfrm>
                      <a:prstGeom prst="rect">
                        <a:avLst/>
                      </a:prstGeom>
                    </pic:spPr>
                  </pic:pic>
                </a:graphicData>
              </a:graphic>
            </wp:inline>
          </w:drawing>
        </w:r>
      </w:ins>
    </w:p>
    <w:p w14:paraId="76E2047D" w14:textId="38514BA9" w:rsidR="00621495" w:rsidRDefault="00621495" w:rsidP="00621495">
      <w:pPr>
        <w:pStyle w:val="Ttulo3"/>
        <w:rPr>
          <w:ins w:id="1518" w:author="REBECA" w:date="2021-05-26T22:20:00Z"/>
          <w:lang w:val="es-ES"/>
        </w:rPr>
      </w:pPr>
      <w:bookmarkStart w:id="1519" w:name="_Toc72965732"/>
      <w:ins w:id="1520" w:author="REBECA" w:date="2021-05-26T22:18:00Z">
        <w:r>
          <w:rPr>
            <w:lang w:val="es-ES"/>
          </w:rPr>
          <w:t>interés compuesto</w:t>
        </w:r>
      </w:ins>
      <w:bookmarkEnd w:id="1519"/>
    </w:p>
    <w:p w14:paraId="21D05D2D" w14:textId="4D68C44D" w:rsidR="00621495" w:rsidRPr="00621495" w:rsidRDefault="00621495" w:rsidP="00621495">
      <w:pPr>
        <w:ind w:left="0"/>
        <w:rPr>
          <w:ins w:id="1521" w:author="REBECA" w:date="2021-05-26T22:20:00Z"/>
          <w:rFonts w:ascii="Times New Roman" w:hAnsi="Times New Roman" w:cs="Times New Roman"/>
          <w:sz w:val="24"/>
          <w:szCs w:val="24"/>
          <w:lang w:val="es-ES"/>
          <w:rPrChange w:id="1522" w:author="REBECA" w:date="2021-05-26T22:20:00Z">
            <w:rPr>
              <w:ins w:id="1523" w:author="REBECA" w:date="2021-05-26T22:20:00Z"/>
              <w:lang w:val="es-ES"/>
            </w:rPr>
          </w:rPrChange>
        </w:rPr>
        <w:pPrChange w:id="1524" w:author="REBECA" w:date="2021-05-26T22:20:00Z">
          <w:pPr>
            <w:pStyle w:val="Ttulo3"/>
          </w:pPr>
        </w:pPrChange>
      </w:pPr>
      <w:ins w:id="1525" w:author="REBECA" w:date="2021-05-26T22:20:00Z">
        <w:r w:rsidRPr="00621495">
          <w:rPr>
            <w:rFonts w:ascii="Times New Roman" w:hAnsi="Times New Roman" w:cs="Times New Roman"/>
            <w:sz w:val="24"/>
            <w:szCs w:val="24"/>
            <w:lang w:val="es-ES"/>
            <w:rPrChange w:id="1526" w:author="REBECA" w:date="2021-05-26T22:20:00Z">
              <w:rPr>
                <w:lang w:val="es-ES"/>
              </w:rPr>
            </w:rPrChange>
          </w:rPr>
          <w:t>Código de calculadoras financieras para interés compuesto:</w:t>
        </w:r>
      </w:ins>
    </w:p>
    <w:p w14:paraId="5719D36A" w14:textId="380D1E2B" w:rsidR="00621495" w:rsidRDefault="00621495" w:rsidP="00621495">
      <w:pPr>
        <w:ind w:left="0"/>
        <w:rPr>
          <w:ins w:id="1527" w:author="REBECA" w:date="2021-05-26T22:24:00Z"/>
          <w:lang w:val="es-ES"/>
        </w:rPr>
      </w:pPr>
      <w:ins w:id="1528" w:author="REBECA" w:date="2021-05-26T22:20:00Z">
        <w:r>
          <w:rPr>
            <w:noProof/>
          </w:rPr>
          <w:drawing>
            <wp:inline distT="0" distB="0" distL="0" distR="0" wp14:anchorId="52AF4F06" wp14:editId="45DE33E1">
              <wp:extent cx="4635411" cy="3178396"/>
              <wp:effectExtent l="0" t="0" r="0" b="317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0968" cy="3182206"/>
                      </a:xfrm>
                      <a:prstGeom prst="rect">
                        <a:avLst/>
                      </a:prstGeom>
                    </pic:spPr>
                  </pic:pic>
                </a:graphicData>
              </a:graphic>
            </wp:inline>
          </w:drawing>
        </w:r>
      </w:ins>
    </w:p>
    <w:p w14:paraId="6A4B2BB0" w14:textId="7697434A" w:rsidR="00A43FF1" w:rsidRDefault="00A43FF1" w:rsidP="00621495">
      <w:pPr>
        <w:ind w:left="0"/>
        <w:rPr>
          <w:ins w:id="1529" w:author="REBECA" w:date="2021-05-26T22:22:00Z"/>
          <w:lang w:val="es-ES"/>
        </w:rPr>
      </w:pPr>
      <w:ins w:id="1530" w:author="REBECA" w:date="2021-05-26T22:24:00Z">
        <w:r>
          <w:rPr>
            <w:noProof/>
          </w:rPr>
          <w:drawing>
            <wp:inline distT="0" distB="0" distL="0" distR="0" wp14:anchorId="23FD62A0" wp14:editId="16B54E46">
              <wp:extent cx="4634865" cy="2682052"/>
              <wp:effectExtent l="0" t="0" r="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6464" cy="2688764"/>
                      </a:xfrm>
                      <a:prstGeom prst="rect">
                        <a:avLst/>
                      </a:prstGeom>
                    </pic:spPr>
                  </pic:pic>
                </a:graphicData>
              </a:graphic>
            </wp:inline>
          </w:drawing>
        </w:r>
      </w:ins>
    </w:p>
    <w:p w14:paraId="437B91A9" w14:textId="77777777" w:rsidR="00A43FF1" w:rsidRDefault="00A43FF1" w:rsidP="00621495">
      <w:pPr>
        <w:ind w:left="0"/>
        <w:rPr>
          <w:ins w:id="1531" w:author="REBECA" w:date="2021-05-26T22:24:00Z"/>
          <w:rFonts w:ascii="Times New Roman" w:hAnsi="Times New Roman" w:cs="Times New Roman"/>
          <w:sz w:val="22"/>
          <w:szCs w:val="22"/>
          <w:lang w:val="es-ES"/>
        </w:rPr>
      </w:pPr>
    </w:p>
    <w:p w14:paraId="09DBE8A4" w14:textId="77777777" w:rsidR="00A43FF1" w:rsidRDefault="00A43FF1" w:rsidP="00621495">
      <w:pPr>
        <w:ind w:left="0"/>
        <w:rPr>
          <w:ins w:id="1532" w:author="REBECA" w:date="2021-05-26T22:24:00Z"/>
          <w:rFonts w:ascii="Times New Roman" w:hAnsi="Times New Roman" w:cs="Times New Roman"/>
          <w:sz w:val="22"/>
          <w:szCs w:val="22"/>
          <w:lang w:val="es-ES"/>
        </w:rPr>
      </w:pPr>
    </w:p>
    <w:p w14:paraId="403FB025" w14:textId="4CF6CB39" w:rsidR="00A43FF1" w:rsidRDefault="00A43FF1" w:rsidP="00621495">
      <w:pPr>
        <w:ind w:left="0"/>
        <w:rPr>
          <w:ins w:id="1533" w:author="REBECA" w:date="2021-05-26T22:23:00Z"/>
          <w:rFonts w:ascii="Times New Roman" w:hAnsi="Times New Roman" w:cs="Times New Roman"/>
          <w:sz w:val="22"/>
          <w:szCs w:val="22"/>
          <w:lang w:val="es-ES"/>
        </w:rPr>
      </w:pPr>
      <w:ins w:id="1534" w:author="REBECA" w:date="2021-05-26T22:22:00Z">
        <w:r w:rsidRPr="00A43FF1">
          <w:rPr>
            <w:rFonts w:ascii="Times New Roman" w:hAnsi="Times New Roman" w:cs="Times New Roman"/>
            <w:sz w:val="22"/>
            <w:szCs w:val="22"/>
            <w:lang w:val="es-ES"/>
            <w:rPrChange w:id="1535" w:author="REBECA" w:date="2021-05-26T22:23:00Z">
              <w:rPr>
                <w:lang w:val="es-ES"/>
              </w:rPr>
            </w:rPrChange>
          </w:rPr>
          <w:lastRenderedPageBreak/>
          <w:t>Código para gráfica en interés compuesto</w:t>
        </w:r>
      </w:ins>
    </w:p>
    <w:p w14:paraId="6B99C0EE" w14:textId="24DE8ADF" w:rsidR="00A43FF1" w:rsidRDefault="00A43FF1" w:rsidP="00621495">
      <w:pPr>
        <w:ind w:left="0"/>
        <w:rPr>
          <w:ins w:id="1536" w:author="REBECA" w:date="2021-05-26T22:23:00Z"/>
          <w:rFonts w:ascii="Times New Roman" w:hAnsi="Times New Roman" w:cs="Times New Roman"/>
          <w:sz w:val="22"/>
          <w:szCs w:val="22"/>
          <w:lang w:val="es-ES"/>
        </w:rPr>
      </w:pPr>
      <w:ins w:id="1537" w:author="REBECA" w:date="2021-05-26T22:23:00Z">
        <w:r>
          <w:rPr>
            <w:noProof/>
          </w:rPr>
          <w:drawing>
            <wp:inline distT="0" distB="0" distL="0" distR="0" wp14:anchorId="51735109" wp14:editId="74E14D2A">
              <wp:extent cx="2689411" cy="919458"/>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34717" cy="934947"/>
                      </a:xfrm>
                      <a:prstGeom prst="rect">
                        <a:avLst/>
                      </a:prstGeom>
                    </pic:spPr>
                  </pic:pic>
                </a:graphicData>
              </a:graphic>
            </wp:inline>
          </w:drawing>
        </w:r>
      </w:ins>
    </w:p>
    <w:p w14:paraId="46FDB6FD" w14:textId="7D1E1859" w:rsidR="00A43FF1" w:rsidRDefault="00A43FF1" w:rsidP="00621495">
      <w:pPr>
        <w:ind w:left="0"/>
        <w:rPr>
          <w:ins w:id="1538" w:author="REBECA" w:date="2021-05-26T22:25:00Z"/>
          <w:rFonts w:ascii="Times New Roman" w:hAnsi="Times New Roman" w:cs="Times New Roman"/>
          <w:sz w:val="22"/>
          <w:szCs w:val="22"/>
          <w:lang w:val="es-ES"/>
        </w:rPr>
      </w:pPr>
      <w:ins w:id="1539" w:author="REBECA" w:date="2021-05-26T22:23:00Z">
        <w:r>
          <w:rPr>
            <w:rFonts w:ascii="Times New Roman" w:hAnsi="Times New Roman" w:cs="Times New Roman"/>
            <w:sz w:val="22"/>
            <w:szCs w:val="22"/>
            <w:lang w:val="es-ES"/>
          </w:rPr>
          <w:t>Código para gráfica comparativa interés simple v</w:t>
        </w:r>
      </w:ins>
      <w:ins w:id="1540" w:author="REBECA" w:date="2021-05-26T22:24:00Z">
        <w:r>
          <w:rPr>
            <w:rFonts w:ascii="Times New Roman" w:hAnsi="Times New Roman" w:cs="Times New Roman"/>
            <w:sz w:val="22"/>
            <w:szCs w:val="22"/>
            <w:lang w:val="es-ES"/>
          </w:rPr>
          <w:t>s compuesto</w:t>
        </w:r>
      </w:ins>
    </w:p>
    <w:p w14:paraId="387BB8BF" w14:textId="2DBFC9D6" w:rsidR="00A43FF1" w:rsidRDefault="00A43FF1" w:rsidP="00621495">
      <w:pPr>
        <w:ind w:left="0"/>
        <w:rPr>
          <w:ins w:id="1541" w:author="REBECA" w:date="2021-05-26T22:25:00Z"/>
          <w:rFonts w:ascii="Times New Roman" w:hAnsi="Times New Roman" w:cs="Times New Roman"/>
          <w:sz w:val="22"/>
          <w:szCs w:val="22"/>
          <w:lang w:val="es-ES"/>
        </w:rPr>
      </w:pPr>
      <w:ins w:id="1542" w:author="REBECA" w:date="2021-05-26T22:25:00Z">
        <w:r>
          <w:rPr>
            <w:noProof/>
          </w:rPr>
          <w:drawing>
            <wp:inline distT="0" distB="0" distL="0" distR="0" wp14:anchorId="01F64692" wp14:editId="5CC32DAE">
              <wp:extent cx="3672269" cy="889134"/>
              <wp:effectExtent l="0" t="0" r="4445" b="635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22347" cy="901259"/>
                      </a:xfrm>
                      <a:prstGeom prst="rect">
                        <a:avLst/>
                      </a:prstGeom>
                    </pic:spPr>
                  </pic:pic>
                </a:graphicData>
              </a:graphic>
            </wp:inline>
          </w:drawing>
        </w:r>
      </w:ins>
    </w:p>
    <w:p w14:paraId="66161187" w14:textId="054F747C" w:rsidR="00A43FF1" w:rsidRDefault="00F26A3A" w:rsidP="00A43FF1">
      <w:pPr>
        <w:pStyle w:val="Ttulo3"/>
        <w:rPr>
          <w:ins w:id="1543" w:author="REBECA" w:date="2021-05-26T22:39:00Z"/>
          <w:lang w:val="es-ES"/>
        </w:rPr>
      </w:pPr>
      <w:bookmarkStart w:id="1544" w:name="_Toc72965733"/>
      <w:ins w:id="1545" w:author="REBECA" w:date="2021-05-26T22:38:00Z">
        <w:r>
          <w:rPr>
            <w:lang w:val="es-ES"/>
          </w:rPr>
          <w:t xml:space="preserve">Uso de VF, VA, Tasa y </w:t>
        </w:r>
        <w:proofErr w:type="spellStart"/>
        <w:r>
          <w:rPr>
            <w:lang w:val="es-ES"/>
          </w:rPr>
          <w:t>Nper</w:t>
        </w:r>
      </w:ins>
      <w:bookmarkEnd w:id="1544"/>
      <w:proofErr w:type="spellEnd"/>
    </w:p>
    <w:p w14:paraId="543470A5" w14:textId="7EAEA815" w:rsidR="00F26A3A" w:rsidRPr="00C231E0" w:rsidRDefault="00F26A3A" w:rsidP="00F26A3A">
      <w:pPr>
        <w:ind w:left="0"/>
        <w:rPr>
          <w:ins w:id="1546" w:author="REBECA" w:date="2021-05-26T22:26:00Z"/>
          <w:lang w:val="es-ES"/>
        </w:rPr>
        <w:pPrChange w:id="1547" w:author="REBECA" w:date="2021-05-26T22:39:00Z">
          <w:pPr>
            <w:pStyle w:val="Ttulo3"/>
          </w:pPr>
        </w:pPrChange>
      </w:pPr>
      <w:ins w:id="1548" w:author="REBECA" w:date="2021-05-26T22:27:00Z">
        <w:r>
          <w:rPr>
            <w:noProof/>
          </w:rPr>
          <w:drawing>
            <wp:anchor distT="0" distB="0" distL="114300" distR="114300" simplePos="0" relativeHeight="251729920" behindDoc="0" locked="0" layoutInCell="1" allowOverlap="1" wp14:anchorId="1460CFB8" wp14:editId="7FBBFB21">
              <wp:simplePos x="0" y="0"/>
              <wp:positionH relativeFrom="column">
                <wp:posOffset>2769615</wp:posOffset>
              </wp:positionH>
              <wp:positionV relativeFrom="paragraph">
                <wp:posOffset>209870</wp:posOffset>
              </wp:positionV>
              <wp:extent cx="2723515" cy="927735"/>
              <wp:effectExtent l="19050" t="19050" r="19685" b="24765"/>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23515" cy="927735"/>
                      </a:xfrm>
                      <a:prstGeom prst="rect">
                        <a:avLst/>
                      </a:prstGeom>
                      <a:ln>
                        <a:solidFill>
                          <a:schemeClr val="bg2">
                            <a:lumMod val="75000"/>
                          </a:schemeClr>
                        </a:solidFill>
                      </a:ln>
                    </pic:spPr>
                  </pic:pic>
                </a:graphicData>
              </a:graphic>
            </wp:anchor>
          </w:drawing>
        </w:r>
      </w:ins>
      <w:ins w:id="1549" w:author="REBECA" w:date="2021-05-26T22:28:00Z">
        <w:r>
          <w:rPr>
            <w:noProof/>
          </w:rPr>
          <w:drawing>
            <wp:anchor distT="0" distB="0" distL="114300" distR="114300" simplePos="0" relativeHeight="251732992" behindDoc="0" locked="0" layoutInCell="1" allowOverlap="1" wp14:anchorId="20D83AED" wp14:editId="39F94455">
              <wp:simplePos x="0" y="0"/>
              <wp:positionH relativeFrom="column">
                <wp:posOffset>-209855</wp:posOffset>
              </wp:positionH>
              <wp:positionV relativeFrom="paragraph">
                <wp:posOffset>200022</wp:posOffset>
              </wp:positionV>
              <wp:extent cx="2924633" cy="1146003"/>
              <wp:effectExtent l="19050" t="19050" r="9525" b="16510"/>
              <wp:wrapNone/>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24633" cy="1146003"/>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ins>
      <w:ins w:id="1550" w:author="REBECA" w:date="2021-05-26T22:39:00Z">
        <w:r>
          <w:rPr>
            <w:lang w:val="es-ES"/>
          </w:rPr>
          <w:t>Fórmula VF</w:t>
        </w:r>
      </w:ins>
    </w:p>
    <w:p w14:paraId="02B4CF9B" w14:textId="5E6031F5" w:rsidR="00A43FF1" w:rsidRPr="00C231E0" w:rsidRDefault="00A43FF1" w:rsidP="00621495">
      <w:pPr>
        <w:ind w:left="0"/>
        <w:rPr>
          <w:ins w:id="1551" w:author="REBECA" w:date="2021-05-26T22:22:00Z"/>
          <w:lang w:val="es-ES"/>
        </w:rPr>
      </w:pPr>
    </w:p>
    <w:p w14:paraId="6936D39B" w14:textId="24EDF95F" w:rsidR="00A43FF1" w:rsidRDefault="00A43FF1" w:rsidP="00621495">
      <w:pPr>
        <w:ind w:left="0"/>
        <w:rPr>
          <w:ins w:id="1552" w:author="REBECA" w:date="2021-05-26T22:29:00Z"/>
          <w:lang w:val="es-ES"/>
        </w:rPr>
      </w:pPr>
    </w:p>
    <w:p w14:paraId="5856CBAD" w14:textId="74969193" w:rsidR="00A43FF1" w:rsidRDefault="00A43FF1" w:rsidP="00621495">
      <w:pPr>
        <w:ind w:left="0"/>
        <w:rPr>
          <w:ins w:id="1553" w:author="REBECA" w:date="2021-05-26T22:29:00Z"/>
          <w:lang w:val="es-ES"/>
        </w:rPr>
      </w:pPr>
    </w:p>
    <w:p w14:paraId="230C4FEA" w14:textId="38850719" w:rsidR="00A43FF1" w:rsidRDefault="00A43FF1" w:rsidP="00621495">
      <w:pPr>
        <w:ind w:left="0"/>
        <w:rPr>
          <w:ins w:id="1554" w:author="REBECA" w:date="2021-05-26T22:29:00Z"/>
          <w:lang w:val="es-ES"/>
        </w:rPr>
      </w:pPr>
    </w:p>
    <w:p w14:paraId="0A5589DF" w14:textId="7FA76C8E" w:rsidR="00F26A3A" w:rsidRDefault="00F26A3A" w:rsidP="00621495">
      <w:pPr>
        <w:ind w:left="0"/>
        <w:rPr>
          <w:ins w:id="1555" w:author="REBECA" w:date="2021-05-26T22:39:00Z"/>
          <w:lang w:val="es-ES"/>
        </w:rPr>
      </w:pPr>
      <w:ins w:id="1556" w:author="REBECA" w:date="2021-05-26T22:26:00Z">
        <w:r>
          <w:rPr>
            <w:noProof/>
          </w:rPr>
          <w:drawing>
            <wp:anchor distT="0" distB="0" distL="114300" distR="114300" simplePos="0" relativeHeight="251730944" behindDoc="0" locked="0" layoutInCell="1" allowOverlap="1" wp14:anchorId="233A64C5" wp14:editId="5C349F95">
              <wp:simplePos x="0" y="0"/>
              <wp:positionH relativeFrom="margin">
                <wp:posOffset>3353618</wp:posOffset>
              </wp:positionH>
              <wp:positionV relativeFrom="paragraph">
                <wp:posOffset>226230</wp:posOffset>
              </wp:positionV>
              <wp:extent cx="2317783" cy="1143575"/>
              <wp:effectExtent l="19050" t="19050" r="25400" b="19050"/>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317783" cy="114357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ins>
      <w:ins w:id="1557" w:author="REBECA" w:date="2021-05-26T22:29:00Z">
        <w:r>
          <w:rPr>
            <w:noProof/>
          </w:rPr>
          <w:drawing>
            <wp:anchor distT="0" distB="0" distL="114300" distR="114300" simplePos="0" relativeHeight="251731968" behindDoc="0" locked="0" layoutInCell="1" allowOverlap="1" wp14:anchorId="1097C78F" wp14:editId="5AA81D9B">
              <wp:simplePos x="0" y="0"/>
              <wp:positionH relativeFrom="column">
                <wp:posOffset>-229290</wp:posOffset>
              </wp:positionH>
              <wp:positionV relativeFrom="paragraph">
                <wp:posOffset>223632</wp:posOffset>
              </wp:positionV>
              <wp:extent cx="3521194" cy="1431980"/>
              <wp:effectExtent l="19050" t="19050" r="22225" b="15875"/>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21194" cy="143198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ins>
      <w:ins w:id="1558" w:author="REBECA" w:date="2021-05-26T22:40:00Z">
        <w:r>
          <w:rPr>
            <w:lang w:val="es-ES"/>
          </w:rPr>
          <w:t>Fórmula</w:t>
        </w:r>
      </w:ins>
      <w:ins w:id="1559" w:author="REBECA" w:date="2021-05-26T22:39:00Z">
        <w:r>
          <w:rPr>
            <w:lang w:val="es-ES"/>
          </w:rPr>
          <w:t xml:space="preserve"> Tasa</w:t>
        </w:r>
      </w:ins>
    </w:p>
    <w:p w14:paraId="239C2786" w14:textId="2704D68B" w:rsidR="00A43FF1" w:rsidRDefault="00A43FF1" w:rsidP="00621495">
      <w:pPr>
        <w:ind w:left="0"/>
        <w:rPr>
          <w:ins w:id="1560" w:author="REBECA" w:date="2021-05-26T22:29:00Z"/>
          <w:lang w:val="es-ES"/>
        </w:rPr>
      </w:pPr>
    </w:p>
    <w:p w14:paraId="2ECB6C45" w14:textId="1C8F2B86" w:rsidR="00A43FF1" w:rsidRDefault="00A43FF1" w:rsidP="00621495">
      <w:pPr>
        <w:ind w:left="0"/>
        <w:rPr>
          <w:ins w:id="1561" w:author="REBECA" w:date="2021-05-26T22:29:00Z"/>
          <w:lang w:val="es-ES"/>
        </w:rPr>
      </w:pPr>
    </w:p>
    <w:p w14:paraId="1ED186C5" w14:textId="7CAE8562" w:rsidR="00A43FF1" w:rsidRPr="00A43FF1" w:rsidRDefault="00A43FF1" w:rsidP="00621495">
      <w:pPr>
        <w:ind w:left="0"/>
        <w:rPr>
          <w:ins w:id="1562" w:author="REBECA" w:date="2021-05-26T22:30:00Z"/>
          <w:noProof/>
          <w:lang w:val="es-ES"/>
          <w:rPrChange w:id="1563" w:author="REBECA" w:date="2021-05-26T22:33:00Z">
            <w:rPr>
              <w:ins w:id="1564" w:author="REBECA" w:date="2021-05-26T22:30:00Z"/>
              <w:noProof/>
            </w:rPr>
          </w:rPrChange>
        </w:rPr>
      </w:pPr>
    </w:p>
    <w:p w14:paraId="1DCC3A52" w14:textId="1D75462C" w:rsidR="00A43FF1" w:rsidRPr="00A43FF1" w:rsidRDefault="00A43FF1" w:rsidP="00621495">
      <w:pPr>
        <w:ind w:left="0"/>
        <w:rPr>
          <w:ins w:id="1565" w:author="REBECA" w:date="2021-05-26T22:30:00Z"/>
          <w:noProof/>
          <w:lang w:val="es-ES"/>
          <w:rPrChange w:id="1566" w:author="REBECA" w:date="2021-05-26T22:33:00Z">
            <w:rPr>
              <w:ins w:id="1567" w:author="REBECA" w:date="2021-05-26T22:30:00Z"/>
              <w:noProof/>
            </w:rPr>
          </w:rPrChange>
        </w:rPr>
      </w:pPr>
    </w:p>
    <w:p w14:paraId="1D9C1615" w14:textId="3EE4812F" w:rsidR="00A43FF1" w:rsidRPr="00A43FF1" w:rsidRDefault="00A43FF1" w:rsidP="00621495">
      <w:pPr>
        <w:ind w:left="0"/>
        <w:rPr>
          <w:ins w:id="1568" w:author="REBECA" w:date="2021-05-26T22:30:00Z"/>
          <w:noProof/>
          <w:lang w:val="es-ES"/>
          <w:rPrChange w:id="1569" w:author="REBECA" w:date="2021-05-26T22:33:00Z">
            <w:rPr>
              <w:ins w:id="1570" w:author="REBECA" w:date="2021-05-26T22:30:00Z"/>
              <w:noProof/>
            </w:rPr>
          </w:rPrChange>
        </w:rPr>
      </w:pPr>
    </w:p>
    <w:p w14:paraId="2FC87900" w14:textId="605A4FF6" w:rsidR="00A43FF1" w:rsidRPr="00A43FF1" w:rsidRDefault="00F26A3A" w:rsidP="00621495">
      <w:pPr>
        <w:ind w:left="0"/>
        <w:rPr>
          <w:ins w:id="1571" w:author="REBECA" w:date="2021-05-26T22:30:00Z"/>
          <w:noProof/>
          <w:lang w:val="es-ES"/>
          <w:rPrChange w:id="1572" w:author="REBECA" w:date="2021-05-26T22:33:00Z">
            <w:rPr>
              <w:ins w:id="1573" w:author="REBECA" w:date="2021-05-26T22:30:00Z"/>
              <w:noProof/>
            </w:rPr>
          </w:rPrChange>
        </w:rPr>
      </w:pPr>
      <w:ins w:id="1574" w:author="REBECA" w:date="2021-05-26T22:27:00Z">
        <w:r>
          <w:rPr>
            <w:noProof/>
          </w:rPr>
          <w:drawing>
            <wp:anchor distT="0" distB="0" distL="114300" distR="114300" simplePos="0" relativeHeight="251737088" behindDoc="0" locked="0" layoutInCell="1" allowOverlap="1" wp14:anchorId="0409227E" wp14:editId="234E38C4">
              <wp:simplePos x="0" y="0"/>
              <wp:positionH relativeFrom="column">
                <wp:posOffset>3349363</wp:posOffset>
              </wp:positionH>
              <wp:positionV relativeFrom="paragraph">
                <wp:posOffset>216952</wp:posOffset>
              </wp:positionV>
              <wp:extent cx="2552065" cy="903605"/>
              <wp:effectExtent l="19050" t="19050" r="19685" b="10795"/>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52065" cy="90360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ins>
      <w:ins w:id="1575" w:author="REBECA" w:date="2021-05-26T22:31:00Z">
        <w:r>
          <w:rPr>
            <w:noProof/>
          </w:rPr>
          <w:drawing>
            <wp:anchor distT="0" distB="0" distL="114300" distR="114300" simplePos="0" relativeHeight="251734016" behindDoc="0" locked="0" layoutInCell="1" allowOverlap="1" wp14:anchorId="40C2ED4B" wp14:editId="45FCD901">
              <wp:simplePos x="0" y="0"/>
              <wp:positionH relativeFrom="margin">
                <wp:posOffset>-205363</wp:posOffset>
              </wp:positionH>
              <wp:positionV relativeFrom="paragraph">
                <wp:posOffset>204605</wp:posOffset>
              </wp:positionV>
              <wp:extent cx="3521194" cy="1462057"/>
              <wp:effectExtent l="19050" t="19050" r="22225" b="2413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26522" cy="1464269"/>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ins>
      <w:ins w:id="1576" w:author="REBECA" w:date="2021-05-26T22:40:00Z">
        <w:r>
          <w:rPr>
            <w:noProof/>
            <w:lang w:val="es-ES"/>
          </w:rPr>
          <w:t>Fórmual VA</w:t>
        </w:r>
      </w:ins>
    </w:p>
    <w:p w14:paraId="20714652" w14:textId="14CF7565" w:rsidR="00A43FF1" w:rsidRPr="00A43FF1" w:rsidRDefault="00A43FF1" w:rsidP="00621495">
      <w:pPr>
        <w:ind w:left="0"/>
        <w:rPr>
          <w:ins w:id="1577" w:author="REBECA" w:date="2021-05-26T22:30:00Z"/>
          <w:noProof/>
          <w:lang w:val="es-ES"/>
          <w:rPrChange w:id="1578" w:author="REBECA" w:date="2021-05-26T22:33:00Z">
            <w:rPr>
              <w:ins w:id="1579" w:author="REBECA" w:date="2021-05-26T22:30:00Z"/>
              <w:noProof/>
            </w:rPr>
          </w:rPrChange>
        </w:rPr>
      </w:pPr>
    </w:p>
    <w:p w14:paraId="7C56E15F" w14:textId="5C19AEF8" w:rsidR="00A43FF1" w:rsidRPr="00A43FF1" w:rsidRDefault="00A43FF1" w:rsidP="00621495">
      <w:pPr>
        <w:ind w:left="0"/>
        <w:rPr>
          <w:ins w:id="1580" w:author="REBECA" w:date="2021-05-26T22:31:00Z"/>
          <w:noProof/>
          <w:lang w:val="es-ES"/>
          <w:rPrChange w:id="1581" w:author="REBECA" w:date="2021-05-26T22:33:00Z">
            <w:rPr>
              <w:ins w:id="1582" w:author="REBECA" w:date="2021-05-26T22:31:00Z"/>
              <w:noProof/>
            </w:rPr>
          </w:rPrChange>
        </w:rPr>
      </w:pPr>
    </w:p>
    <w:p w14:paraId="22377401" w14:textId="27102521" w:rsidR="00A43FF1" w:rsidRPr="00A43FF1" w:rsidRDefault="00A43FF1" w:rsidP="00621495">
      <w:pPr>
        <w:ind w:left="0"/>
        <w:rPr>
          <w:ins w:id="1583" w:author="REBECA" w:date="2021-05-26T22:31:00Z"/>
          <w:noProof/>
          <w:lang w:val="es-ES"/>
          <w:rPrChange w:id="1584" w:author="REBECA" w:date="2021-05-26T22:33:00Z">
            <w:rPr>
              <w:ins w:id="1585" w:author="REBECA" w:date="2021-05-26T22:31:00Z"/>
              <w:noProof/>
            </w:rPr>
          </w:rPrChange>
        </w:rPr>
      </w:pPr>
    </w:p>
    <w:p w14:paraId="35EA9CD9" w14:textId="17905C6D" w:rsidR="00A43FF1" w:rsidRPr="00A43FF1" w:rsidRDefault="00A43FF1" w:rsidP="00621495">
      <w:pPr>
        <w:ind w:left="0"/>
        <w:rPr>
          <w:ins w:id="1586" w:author="REBECA" w:date="2021-05-26T22:31:00Z"/>
          <w:noProof/>
          <w:lang w:val="es-ES"/>
          <w:rPrChange w:id="1587" w:author="REBECA" w:date="2021-05-26T22:33:00Z">
            <w:rPr>
              <w:ins w:id="1588" w:author="REBECA" w:date="2021-05-26T22:31:00Z"/>
              <w:noProof/>
            </w:rPr>
          </w:rPrChange>
        </w:rPr>
      </w:pPr>
    </w:p>
    <w:p w14:paraId="40DEB327" w14:textId="03BA717A" w:rsidR="00A43FF1" w:rsidRDefault="00A43FF1" w:rsidP="00621495">
      <w:pPr>
        <w:ind w:left="0"/>
        <w:rPr>
          <w:ins w:id="1589" w:author="REBECA" w:date="2021-05-26T22:41:00Z"/>
          <w:noProof/>
          <w:lang w:val="es-ES"/>
        </w:rPr>
      </w:pPr>
    </w:p>
    <w:p w14:paraId="22A01862" w14:textId="138B400C" w:rsidR="00F26A3A" w:rsidRPr="00A43FF1" w:rsidRDefault="00F26A3A" w:rsidP="00621495">
      <w:pPr>
        <w:ind w:left="0"/>
        <w:rPr>
          <w:ins w:id="1590" w:author="REBECA" w:date="2021-05-26T22:30:00Z"/>
          <w:noProof/>
          <w:lang w:val="es-ES"/>
          <w:rPrChange w:id="1591" w:author="REBECA" w:date="2021-05-26T22:33:00Z">
            <w:rPr>
              <w:ins w:id="1592" w:author="REBECA" w:date="2021-05-26T22:30:00Z"/>
              <w:noProof/>
            </w:rPr>
          </w:rPrChange>
        </w:rPr>
      </w:pPr>
      <w:ins w:id="1593" w:author="REBECA" w:date="2021-05-26T22:32:00Z">
        <w:r>
          <w:rPr>
            <w:noProof/>
          </w:rPr>
          <w:drawing>
            <wp:anchor distT="0" distB="0" distL="114300" distR="114300" simplePos="0" relativeHeight="251735040" behindDoc="0" locked="0" layoutInCell="1" allowOverlap="1" wp14:anchorId="4B81A223" wp14:editId="1E0E001C">
              <wp:simplePos x="0" y="0"/>
              <wp:positionH relativeFrom="column">
                <wp:posOffset>2879212</wp:posOffset>
              </wp:positionH>
              <wp:positionV relativeFrom="paragraph">
                <wp:posOffset>230501</wp:posOffset>
              </wp:positionV>
              <wp:extent cx="2654852" cy="866011"/>
              <wp:effectExtent l="19050" t="19050" r="12700" b="10795"/>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54852" cy="866011"/>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3342D908" wp14:editId="345903F1">
              <wp:simplePos x="0" y="0"/>
              <wp:positionH relativeFrom="margin">
                <wp:posOffset>-142108</wp:posOffset>
              </wp:positionH>
              <wp:positionV relativeFrom="paragraph">
                <wp:posOffset>219826</wp:posOffset>
              </wp:positionV>
              <wp:extent cx="2967990" cy="1283335"/>
              <wp:effectExtent l="19050" t="19050" r="22860" b="12065"/>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67990" cy="1283335"/>
                      </a:xfrm>
                      <a:prstGeom prst="rect">
                        <a:avLst/>
                      </a:prstGeom>
                      <a:ln>
                        <a:solidFill>
                          <a:schemeClr val="bg2">
                            <a:lumMod val="75000"/>
                          </a:schemeClr>
                        </a:solidFill>
                      </a:ln>
                    </pic:spPr>
                  </pic:pic>
                </a:graphicData>
              </a:graphic>
            </wp:anchor>
          </w:drawing>
        </w:r>
      </w:ins>
      <w:ins w:id="1594" w:author="REBECA" w:date="2021-05-26T22:41:00Z">
        <w:r>
          <w:rPr>
            <w:noProof/>
            <w:lang w:val="es-ES"/>
          </w:rPr>
          <w:t>Fórmula Nper</w:t>
        </w:r>
      </w:ins>
    </w:p>
    <w:p w14:paraId="1E28692F" w14:textId="13507216" w:rsidR="00A43FF1" w:rsidRPr="00A43FF1" w:rsidRDefault="00A43FF1" w:rsidP="00621495">
      <w:pPr>
        <w:ind w:left="0"/>
        <w:rPr>
          <w:ins w:id="1595" w:author="REBECA" w:date="2021-05-26T22:32:00Z"/>
          <w:noProof/>
          <w:lang w:val="es-ES"/>
          <w:rPrChange w:id="1596" w:author="REBECA" w:date="2021-05-26T22:33:00Z">
            <w:rPr>
              <w:ins w:id="1597" w:author="REBECA" w:date="2021-05-26T22:32:00Z"/>
              <w:noProof/>
            </w:rPr>
          </w:rPrChange>
        </w:rPr>
      </w:pPr>
    </w:p>
    <w:p w14:paraId="7535EC1D" w14:textId="6083D820" w:rsidR="00A43FF1" w:rsidRPr="00A43FF1" w:rsidRDefault="00A43FF1" w:rsidP="00621495">
      <w:pPr>
        <w:ind w:left="0"/>
        <w:rPr>
          <w:ins w:id="1598" w:author="REBECA" w:date="2021-05-26T22:30:00Z"/>
          <w:noProof/>
          <w:lang w:val="es-ES"/>
          <w:rPrChange w:id="1599" w:author="REBECA" w:date="2021-05-26T22:33:00Z">
            <w:rPr>
              <w:ins w:id="1600" w:author="REBECA" w:date="2021-05-26T22:30:00Z"/>
              <w:noProof/>
            </w:rPr>
          </w:rPrChange>
        </w:rPr>
      </w:pPr>
    </w:p>
    <w:p w14:paraId="3CA428A9" w14:textId="71E2595D" w:rsidR="00A43FF1" w:rsidRPr="00A43FF1" w:rsidRDefault="00A43FF1" w:rsidP="00621495">
      <w:pPr>
        <w:ind w:left="0"/>
        <w:rPr>
          <w:ins w:id="1601" w:author="REBECA" w:date="2021-05-26T22:30:00Z"/>
          <w:noProof/>
          <w:lang w:val="es-ES"/>
          <w:rPrChange w:id="1602" w:author="REBECA" w:date="2021-05-26T22:33:00Z">
            <w:rPr>
              <w:ins w:id="1603" w:author="REBECA" w:date="2021-05-26T22:30:00Z"/>
              <w:noProof/>
            </w:rPr>
          </w:rPrChange>
        </w:rPr>
      </w:pPr>
    </w:p>
    <w:p w14:paraId="5C96D6F7" w14:textId="6CE43D68" w:rsidR="00F26A3A" w:rsidRDefault="00F26A3A" w:rsidP="00621495">
      <w:pPr>
        <w:ind w:left="0"/>
        <w:rPr>
          <w:ins w:id="1604" w:author="REBECA" w:date="2021-05-26T22:37:00Z"/>
          <w:lang w:val="es-ES"/>
        </w:rPr>
      </w:pPr>
      <w:ins w:id="1605" w:author="REBECA" w:date="2021-05-26T22:36:00Z">
        <w:r>
          <w:rPr>
            <w:lang w:val="es-ES"/>
          </w:rPr>
          <w:lastRenderedPageBreak/>
          <w:t>Ejercicios prácticos:</w:t>
        </w:r>
      </w:ins>
    </w:p>
    <w:p w14:paraId="0B14AEF4" w14:textId="3DF8D53B" w:rsidR="00F26A3A" w:rsidRDefault="00F26A3A" w:rsidP="00621495">
      <w:pPr>
        <w:ind w:left="0"/>
        <w:rPr>
          <w:ins w:id="1606" w:author="REBECA" w:date="2021-05-26T22:36:00Z"/>
          <w:lang w:val="es-ES"/>
        </w:rPr>
      </w:pPr>
      <w:ins w:id="1607" w:author="REBECA" w:date="2021-05-26T22:37:00Z">
        <w:r>
          <w:rPr>
            <w:noProof/>
          </w:rPr>
          <w:drawing>
            <wp:inline distT="0" distB="0" distL="0" distR="0" wp14:anchorId="18657DFD" wp14:editId="73351538">
              <wp:extent cx="5400040" cy="1360805"/>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360805"/>
                      </a:xfrm>
                      <a:prstGeom prst="rect">
                        <a:avLst/>
                      </a:prstGeom>
                    </pic:spPr>
                  </pic:pic>
                </a:graphicData>
              </a:graphic>
            </wp:inline>
          </w:drawing>
        </w:r>
      </w:ins>
    </w:p>
    <w:p w14:paraId="30A0C460" w14:textId="22C8BC3C" w:rsidR="00F26A3A" w:rsidRDefault="00F26A3A" w:rsidP="00621495">
      <w:pPr>
        <w:ind w:left="0"/>
        <w:rPr>
          <w:ins w:id="1608" w:author="REBECA" w:date="2021-05-26T22:28:00Z"/>
          <w:lang w:val="es-ES"/>
        </w:rPr>
      </w:pPr>
      <w:ins w:id="1609" w:author="REBECA" w:date="2021-05-26T22:36:00Z">
        <w:r>
          <w:rPr>
            <w:noProof/>
          </w:rPr>
          <w:drawing>
            <wp:inline distT="0" distB="0" distL="0" distR="0" wp14:anchorId="117C0D00" wp14:editId="59BCA61D">
              <wp:extent cx="5400040" cy="255460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554605"/>
                      </a:xfrm>
                      <a:prstGeom prst="rect">
                        <a:avLst/>
                      </a:prstGeom>
                    </pic:spPr>
                  </pic:pic>
                </a:graphicData>
              </a:graphic>
            </wp:inline>
          </w:drawing>
        </w:r>
      </w:ins>
    </w:p>
    <w:p w14:paraId="585CD889" w14:textId="3A6694B0" w:rsidR="00A43FF1" w:rsidRDefault="00F26A3A" w:rsidP="00A43FF1">
      <w:pPr>
        <w:pStyle w:val="Ttulo3"/>
        <w:rPr>
          <w:ins w:id="1610" w:author="REBECA" w:date="2021-05-26T22:44:00Z"/>
          <w:lang w:val="es-ES"/>
        </w:rPr>
      </w:pPr>
      <w:bookmarkStart w:id="1611" w:name="_Toc72965734"/>
      <w:ins w:id="1612" w:author="REBECA" w:date="2021-05-26T22:42:00Z">
        <w:r>
          <w:rPr>
            <w:lang w:val="es-ES"/>
          </w:rPr>
          <w:t>Rentas</w:t>
        </w:r>
      </w:ins>
      <w:bookmarkEnd w:id="1611"/>
    </w:p>
    <w:p w14:paraId="081C2B9C" w14:textId="622148B9" w:rsidR="0049720E" w:rsidRPr="00C231E0" w:rsidRDefault="0049720E" w:rsidP="0049720E">
      <w:pPr>
        <w:ind w:left="0"/>
        <w:rPr>
          <w:ins w:id="1613" w:author="REBECA" w:date="2021-05-26T22:42:00Z"/>
          <w:lang w:val="es-ES"/>
        </w:rPr>
        <w:pPrChange w:id="1614" w:author="REBECA" w:date="2021-05-26T22:44:00Z">
          <w:pPr>
            <w:pStyle w:val="Ttulo3"/>
          </w:pPr>
        </w:pPrChange>
      </w:pPr>
      <w:ins w:id="1615" w:author="REBECA" w:date="2021-05-26T22:44:00Z">
        <w:r>
          <w:rPr>
            <w:lang w:val="es-ES"/>
          </w:rPr>
          <w:t>Códi</w:t>
        </w:r>
      </w:ins>
      <w:ins w:id="1616" w:author="REBECA" w:date="2021-05-26T22:45:00Z">
        <w:r>
          <w:rPr>
            <w:lang w:val="es-ES"/>
          </w:rPr>
          <w:t>go para cálculo de rentas.</w:t>
        </w:r>
      </w:ins>
    </w:p>
    <w:p w14:paraId="5165F952" w14:textId="69918FFF" w:rsidR="00F26A3A" w:rsidRDefault="00F26A3A" w:rsidP="00F26A3A">
      <w:pPr>
        <w:ind w:left="0"/>
        <w:rPr>
          <w:ins w:id="1617" w:author="REBECA" w:date="2021-05-26T22:45:00Z"/>
          <w:lang w:val="es-ES"/>
        </w:rPr>
      </w:pPr>
      <w:ins w:id="1618" w:author="REBECA" w:date="2021-05-26T22:42:00Z">
        <w:r>
          <w:rPr>
            <w:noProof/>
          </w:rPr>
          <w:drawing>
            <wp:inline distT="0" distB="0" distL="0" distR="0" wp14:anchorId="443097D8" wp14:editId="44207988">
              <wp:extent cx="3061039" cy="1898765"/>
              <wp:effectExtent l="19050" t="19050" r="25400" b="2540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79100" cy="1909968"/>
                      </a:xfrm>
                      <a:prstGeom prst="rect">
                        <a:avLst/>
                      </a:prstGeom>
                      <a:ln>
                        <a:solidFill>
                          <a:schemeClr val="bg2">
                            <a:lumMod val="75000"/>
                          </a:schemeClr>
                        </a:solidFill>
                      </a:ln>
                    </pic:spPr>
                  </pic:pic>
                </a:graphicData>
              </a:graphic>
            </wp:inline>
          </w:drawing>
        </w:r>
      </w:ins>
    </w:p>
    <w:p w14:paraId="589382BE" w14:textId="104E0C19" w:rsidR="0049720E" w:rsidRDefault="0049720E" w:rsidP="00F26A3A">
      <w:pPr>
        <w:ind w:left="0"/>
        <w:rPr>
          <w:ins w:id="1619" w:author="REBECA" w:date="2021-05-26T22:45:00Z"/>
          <w:lang w:val="es-ES"/>
        </w:rPr>
      </w:pPr>
      <w:ins w:id="1620" w:author="REBECA" w:date="2021-05-26T22:45:00Z">
        <w:r>
          <w:rPr>
            <w:noProof/>
          </w:rPr>
          <w:drawing>
            <wp:anchor distT="0" distB="0" distL="114300" distR="114300" simplePos="0" relativeHeight="251738112" behindDoc="0" locked="0" layoutInCell="1" allowOverlap="1" wp14:anchorId="635ED32A" wp14:editId="798F2518">
              <wp:simplePos x="0" y="0"/>
              <wp:positionH relativeFrom="column">
                <wp:posOffset>3722</wp:posOffset>
              </wp:positionH>
              <wp:positionV relativeFrom="paragraph">
                <wp:posOffset>194758</wp:posOffset>
              </wp:positionV>
              <wp:extent cx="4454525" cy="1632585"/>
              <wp:effectExtent l="0" t="0" r="3175" b="5715"/>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454525" cy="1632585"/>
                      </a:xfrm>
                      <a:prstGeom prst="rect">
                        <a:avLst/>
                      </a:prstGeom>
                    </pic:spPr>
                  </pic:pic>
                </a:graphicData>
              </a:graphic>
            </wp:anchor>
          </w:drawing>
        </w:r>
        <w:r>
          <w:rPr>
            <w:lang w:val="es-ES"/>
          </w:rPr>
          <w:t>Ejemplo práctico</w:t>
        </w:r>
      </w:ins>
    </w:p>
    <w:p w14:paraId="209BB4FE" w14:textId="1D1D0088" w:rsidR="0049720E" w:rsidRPr="00C231E0" w:rsidRDefault="0049720E" w:rsidP="00C231E0">
      <w:pPr>
        <w:ind w:left="0"/>
        <w:rPr>
          <w:ins w:id="1621" w:author="REBECA" w:date="2021-05-26T22:20:00Z"/>
          <w:lang w:val="es-ES"/>
        </w:rPr>
      </w:pPr>
    </w:p>
    <w:p w14:paraId="469BB415" w14:textId="77777777" w:rsidR="00F26A3A" w:rsidRDefault="00F26A3A" w:rsidP="00621495">
      <w:pPr>
        <w:ind w:left="0"/>
        <w:rPr>
          <w:ins w:id="1622" w:author="REBECA" w:date="2021-05-26T22:43:00Z"/>
          <w:rFonts w:ascii="Times New Roman" w:hAnsi="Times New Roman" w:cs="Times New Roman"/>
          <w:sz w:val="24"/>
          <w:szCs w:val="24"/>
          <w:lang w:val="es-ES"/>
        </w:rPr>
      </w:pPr>
    </w:p>
    <w:p w14:paraId="0031C12A" w14:textId="77777777" w:rsidR="00F26A3A" w:rsidRDefault="00F26A3A" w:rsidP="00621495">
      <w:pPr>
        <w:ind w:left="0"/>
        <w:rPr>
          <w:ins w:id="1623" w:author="REBECA" w:date="2021-05-26T22:43:00Z"/>
          <w:rFonts w:ascii="Times New Roman" w:hAnsi="Times New Roman" w:cs="Times New Roman"/>
          <w:sz w:val="24"/>
          <w:szCs w:val="24"/>
          <w:lang w:val="es-ES"/>
        </w:rPr>
      </w:pPr>
    </w:p>
    <w:p w14:paraId="5EA5E017" w14:textId="1D32C21F" w:rsidR="00F26A3A" w:rsidRDefault="00F26A3A" w:rsidP="00621495">
      <w:pPr>
        <w:ind w:left="0"/>
        <w:rPr>
          <w:ins w:id="1624" w:author="REBECA" w:date="2021-05-26T22:45:00Z"/>
          <w:rFonts w:ascii="Times New Roman" w:hAnsi="Times New Roman" w:cs="Times New Roman"/>
          <w:sz w:val="24"/>
          <w:szCs w:val="24"/>
          <w:lang w:val="es-ES"/>
        </w:rPr>
      </w:pPr>
    </w:p>
    <w:p w14:paraId="3F4DEB17" w14:textId="77777777" w:rsidR="0049720E" w:rsidRDefault="0049720E" w:rsidP="00621495">
      <w:pPr>
        <w:ind w:left="0"/>
        <w:rPr>
          <w:ins w:id="1625" w:author="REBECA" w:date="2021-05-26T22:43:00Z"/>
          <w:rFonts w:ascii="Times New Roman" w:hAnsi="Times New Roman" w:cs="Times New Roman"/>
          <w:sz w:val="24"/>
          <w:szCs w:val="24"/>
          <w:lang w:val="es-ES"/>
        </w:rPr>
      </w:pPr>
    </w:p>
    <w:p w14:paraId="40EA47D1" w14:textId="24379ED7" w:rsidR="00621495" w:rsidRPr="0049720E" w:rsidRDefault="0049720E" w:rsidP="00621495">
      <w:pPr>
        <w:ind w:left="0"/>
        <w:rPr>
          <w:ins w:id="1626" w:author="REBECA" w:date="2021-05-26T22:43:00Z"/>
          <w:lang w:val="es-ES"/>
          <w:rPrChange w:id="1627" w:author="REBECA" w:date="2021-05-26T22:46:00Z">
            <w:rPr>
              <w:ins w:id="1628" w:author="REBECA" w:date="2021-05-26T22:43:00Z"/>
              <w:rFonts w:ascii="Times New Roman" w:hAnsi="Times New Roman" w:cs="Times New Roman"/>
              <w:sz w:val="24"/>
              <w:szCs w:val="24"/>
              <w:lang w:val="es-ES"/>
            </w:rPr>
          </w:rPrChange>
        </w:rPr>
      </w:pPr>
      <w:ins w:id="1629" w:author="REBECA" w:date="2021-05-26T22:45:00Z">
        <w:r w:rsidRPr="0049720E">
          <w:rPr>
            <w:lang w:val="es-ES"/>
            <w:rPrChange w:id="1630" w:author="REBECA" w:date="2021-05-26T22:46:00Z">
              <w:rPr>
                <w:rFonts w:ascii="Times New Roman" w:hAnsi="Times New Roman" w:cs="Times New Roman"/>
                <w:sz w:val="24"/>
                <w:szCs w:val="24"/>
                <w:lang w:val="es-ES"/>
              </w:rPr>
            </w:rPrChange>
          </w:rPr>
          <w:lastRenderedPageBreak/>
          <w:t>Código p</w:t>
        </w:r>
      </w:ins>
      <w:ins w:id="1631" w:author="REBECA" w:date="2021-05-26T22:46:00Z">
        <w:r w:rsidRPr="0049720E">
          <w:rPr>
            <w:lang w:val="es-ES"/>
            <w:rPrChange w:id="1632" w:author="REBECA" w:date="2021-05-26T22:46:00Z">
              <w:rPr>
                <w:rFonts w:ascii="Times New Roman" w:hAnsi="Times New Roman" w:cs="Times New Roman"/>
                <w:sz w:val="24"/>
                <w:szCs w:val="24"/>
                <w:lang w:val="es-ES"/>
              </w:rPr>
            </w:rPrChange>
          </w:rPr>
          <w:t>ara gráfico de flechas.</w:t>
        </w:r>
      </w:ins>
    </w:p>
    <w:p w14:paraId="1C22FB1E" w14:textId="3A0D79E8" w:rsidR="00A43FF1" w:rsidRDefault="00F26A3A" w:rsidP="00621495">
      <w:pPr>
        <w:ind w:left="0"/>
        <w:rPr>
          <w:ins w:id="1633" w:author="REBECA" w:date="2021-05-26T22:46:00Z"/>
          <w:rFonts w:ascii="Times New Roman" w:hAnsi="Times New Roman" w:cs="Times New Roman"/>
          <w:sz w:val="24"/>
          <w:szCs w:val="24"/>
          <w:lang w:val="es-ES"/>
        </w:rPr>
      </w:pPr>
      <w:ins w:id="1634" w:author="REBECA" w:date="2021-05-26T22:43:00Z">
        <w:r>
          <w:rPr>
            <w:noProof/>
          </w:rPr>
          <w:drawing>
            <wp:inline distT="0" distB="0" distL="0" distR="0" wp14:anchorId="1FD0EBDD" wp14:editId="22444DBA">
              <wp:extent cx="2870335" cy="2554071"/>
              <wp:effectExtent l="0" t="0" r="635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9740" cy="2571338"/>
                      </a:xfrm>
                      <a:prstGeom prst="rect">
                        <a:avLst/>
                      </a:prstGeom>
                    </pic:spPr>
                  </pic:pic>
                </a:graphicData>
              </a:graphic>
            </wp:inline>
          </w:drawing>
        </w:r>
      </w:ins>
    </w:p>
    <w:p w14:paraId="320A979E" w14:textId="5FB3D2B2" w:rsidR="0049720E" w:rsidRDefault="0049720E" w:rsidP="0049720E">
      <w:pPr>
        <w:pStyle w:val="Ttulo3"/>
        <w:rPr>
          <w:ins w:id="1635" w:author="REBECA" w:date="2021-05-26T22:46:00Z"/>
          <w:lang w:val="es-ES"/>
        </w:rPr>
      </w:pPr>
      <w:bookmarkStart w:id="1636" w:name="_Toc72965735"/>
      <w:ins w:id="1637" w:author="REBECA" w:date="2021-05-26T22:46:00Z">
        <w:r>
          <w:rPr>
            <w:lang w:val="es-ES"/>
          </w:rPr>
          <w:t>Depósitos</w:t>
        </w:r>
        <w:bookmarkEnd w:id="1636"/>
      </w:ins>
    </w:p>
    <w:p w14:paraId="10A6ECFB" w14:textId="1FC51499" w:rsidR="0049720E" w:rsidRDefault="0049720E" w:rsidP="0049720E">
      <w:pPr>
        <w:ind w:left="0"/>
        <w:rPr>
          <w:ins w:id="1638" w:author="REBECA" w:date="2021-05-26T22:47:00Z"/>
          <w:lang w:val="es-ES"/>
        </w:rPr>
      </w:pPr>
      <w:ins w:id="1639" w:author="REBECA" w:date="2021-05-26T22:47:00Z">
        <w:r>
          <w:rPr>
            <w:lang w:val="es-ES"/>
          </w:rPr>
          <w:t>Código gráfico de depósitos</w:t>
        </w:r>
      </w:ins>
    </w:p>
    <w:p w14:paraId="66B3E581" w14:textId="57232DD9" w:rsidR="0049720E" w:rsidRPr="00C231E0" w:rsidRDefault="0049720E" w:rsidP="0049720E">
      <w:pPr>
        <w:ind w:left="0"/>
        <w:rPr>
          <w:ins w:id="1640" w:author="REBECA" w:date="2021-05-26T22:18:00Z"/>
          <w:lang w:val="es-ES"/>
        </w:rPr>
        <w:pPrChange w:id="1641" w:author="REBECA" w:date="2021-05-26T22:46:00Z">
          <w:pPr>
            <w:pStyle w:val="Ttulo3"/>
          </w:pPr>
        </w:pPrChange>
      </w:pPr>
      <w:ins w:id="1642" w:author="REBECA" w:date="2021-05-26T22:47:00Z">
        <w:r>
          <w:rPr>
            <w:noProof/>
          </w:rPr>
          <w:drawing>
            <wp:inline distT="0" distB="0" distL="0" distR="0" wp14:anchorId="7BA2B738" wp14:editId="7B3D3D2E">
              <wp:extent cx="3970549" cy="1119695"/>
              <wp:effectExtent l="19050" t="19050" r="11430" b="2349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88424" cy="1124736"/>
                      </a:xfrm>
                      <a:prstGeom prst="rect">
                        <a:avLst/>
                      </a:prstGeom>
                      <a:ln>
                        <a:solidFill>
                          <a:schemeClr val="bg2">
                            <a:lumMod val="75000"/>
                          </a:schemeClr>
                        </a:solidFill>
                      </a:ln>
                    </pic:spPr>
                  </pic:pic>
                </a:graphicData>
              </a:graphic>
            </wp:inline>
          </w:drawing>
        </w:r>
      </w:ins>
    </w:p>
    <w:p w14:paraId="69B37F6C" w14:textId="70075A10" w:rsidR="00621495" w:rsidRDefault="0049720E" w:rsidP="0049720E">
      <w:pPr>
        <w:pStyle w:val="Ttulo3"/>
        <w:rPr>
          <w:ins w:id="1643" w:author="REBECA" w:date="2021-05-26T22:48:00Z"/>
          <w:lang w:val="es-ES"/>
        </w:rPr>
      </w:pPr>
      <w:bookmarkStart w:id="1644" w:name="_Toc72965736"/>
      <w:ins w:id="1645" w:author="REBECA" w:date="2021-05-26T22:48:00Z">
        <w:r>
          <w:rPr>
            <w:lang w:val="es-ES"/>
          </w:rPr>
          <w:t>VAN</w:t>
        </w:r>
      </w:ins>
      <w:ins w:id="1646" w:author="REBECA" w:date="2021-05-26T22:50:00Z">
        <w:r>
          <w:rPr>
            <w:lang w:val="es-ES"/>
          </w:rPr>
          <w:t xml:space="preserve"> &amp; TIR</w:t>
        </w:r>
      </w:ins>
      <w:bookmarkEnd w:id="1644"/>
      <w:ins w:id="1647" w:author="REBECA" w:date="2021-05-26T22:48:00Z">
        <w:r>
          <w:rPr>
            <w:lang w:val="es-ES"/>
          </w:rPr>
          <w:t xml:space="preserve"> </w:t>
        </w:r>
      </w:ins>
    </w:p>
    <w:p w14:paraId="7DBEECAC" w14:textId="7FC7A39A" w:rsidR="0049720E" w:rsidRDefault="0049720E" w:rsidP="0049720E">
      <w:pPr>
        <w:ind w:left="0"/>
        <w:rPr>
          <w:ins w:id="1648" w:author="REBECA" w:date="2021-05-26T22:48:00Z"/>
          <w:lang w:val="es-ES"/>
        </w:rPr>
      </w:pPr>
      <w:ins w:id="1649" w:author="REBECA" w:date="2021-05-26T22:48:00Z">
        <w:r>
          <w:rPr>
            <w:lang w:val="es-ES"/>
          </w:rPr>
          <w:t>Código para gráfico</w:t>
        </w:r>
      </w:ins>
      <w:ins w:id="1650" w:author="REBECA" w:date="2021-05-26T22:49:00Z">
        <w:r>
          <w:rPr>
            <w:lang w:val="es-ES"/>
          </w:rPr>
          <w:t xml:space="preserve"> VA</w:t>
        </w:r>
      </w:ins>
      <w:ins w:id="1651" w:author="REBECA" w:date="2021-05-26T22:50:00Z">
        <w:r>
          <w:rPr>
            <w:lang w:val="es-ES"/>
          </w:rPr>
          <w:t>N - TIR</w:t>
        </w:r>
      </w:ins>
    </w:p>
    <w:p w14:paraId="79E01DA2" w14:textId="77462470" w:rsidR="0049720E" w:rsidRDefault="0049720E" w:rsidP="0049720E">
      <w:pPr>
        <w:ind w:left="0"/>
        <w:rPr>
          <w:ins w:id="1652" w:author="REBECA" w:date="2021-05-26T22:49:00Z"/>
          <w:lang w:val="es-ES"/>
        </w:rPr>
      </w:pPr>
      <w:ins w:id="1653" w:author="REBECA" w:date="2021-05-26T22:49:00Z">
        <w:r>
          <w:rPr>
            <w:noProof/>
          </w:rPr>
          <w:drawing>
            <wp:inline distT="0" distB="0" distL="0" distR="0" wp14:anchorId="5004C875" wp14:editId="71BF210A">
              <wp:extent cx="3887422" cy="1405671"/>
              <wp:effectExtent l="19050" t="19050" r="18415" b="2349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7885" cy="1413070"/>
                      </a:xfrm>
                      <a:prstGeom prst="rect">
                        <a:avLst/>
                      </a:prstGeom>
                      <a:ln>
                        <a:solidFill>
                          <a:schemeClr val="bg2">
                            <a:lumMod val="75000"/>
                          </a:schemeClr>
                        </a:solidFill>
                      </a:ln>
                    </pic:spPr>
                  </pic:pic>
                </a:graphicData>
              </a:graphic>
            </wp:inline>
          </w:drawing>
        </w:r>
      </w:ins>
    </w:p>
    <w:p w14:paraId="58F0CF54" w14:textId="65170A87" w:rsidR="0049720E" w:rsidRDefault="0049720E" w:rsidP="0049720E">
      <w:pPr>
        <w:ind w:left="0"/>
        <w:rPr>
          <w:ins w:id="1654" w:author="REBECA" w:date="2021-05-26T22:50:00Z"/>
          <w:lang w:val="es-ES"/>
        </w:rPr>
      </w:pPr>
      <w:ins w:id="1655" w:author="REBECA" w:date="2021-05-26T22:49:00Z">
        <w:r>
          <w:rPr>
            <w:noProof/>
          </w:rPr>
          <w:drawing>
            <wp:inline distT="0" distB="0" distL="0" distR="0" wp14:anchorId="29123E35" wp14:editId="2C8D554D">
              <wp:extent cx="4905018" cy="1257978"/>
              <wp:effectExtent l="19050" t="19050" r="10160" b="1841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18935" cy="1261547"/>
                      </a:xfrm>
                      <a:prstGeom prst="rect">
                        <a:avLst/>
                      </a:prstGeom>
                      <a:ln>
                        <a:solidFill>
                          <a:schemeClr val="bg2">
                            <a:lumMod val="75000"/>
                          </a:schemeClr>
                        </a:solidFill>
                      </a:ln>
                    </pic:spPr>
                  </pic:pic>
                </a:graphicData>
              </a:graphic>
            </wp:inline>
          </w:drawing>
        </w:r>
      </w:ins>
    </w:p>
    <w:p w14:paraId="1018B219" w14:textId="77777777" w:rsidR="0049720E" w:rsidRDefault="0049720E" w:rsidP="0049720E">
      <w:pPr>
        <w:ind w:left="0"/>
        <w:rPr>
          <w:ins w:id="1656" w:author="REBECA" w:date="2021-05-26T22:50:00Z"/>
          <w:lang w:val="es-ES"/>
        </w:rPr>
      </w:pPr>
    </w:p>
    <w:p w14:paraId="0CFAF574" w14:textId="77777777" w:rsidR="0049720E" w:rsidRDefault="0049720E" w:rsidP="0049720E">
      <w:pPr>
        <w:ind w:left="0"/>
        <w:rPr>
          <w:ins w:id="1657" w:author="REBECA" w:date="2021-05-26T22:50:00Z"/>
          <w:lang w:val="es-ES"/>
        </w:rPr>
      </w:pPr>
    </w:p>
    <w:p w14:paraId="3FFBBA7B" w14:textId="12A71C77" w:rsidR="0049720E" w:rsidRDefault="0049720E" w:rsidP="0049720E">
      <w:pPr>
        <w:ind w:left="0"/>
        <w:rPr>
          <w:ins w:id="1658" w:author="REBECA" w:date="2021-05-26T22:50:00Z"/>
          <w:lang w:val="es-ES"/>
        </w:rPr>
      </w:pPr>
      <w:ins w:id="1659" w:author="REBECA" w:date="2021-05-26T22:50:00Z">
        <w:r>
          <w:rPr>
            <w:lang w:val="es-ES"/>
          </w:rPr>
          <w:lastRenderedPageBreak/>
          <w:t>Ejemplos prácticos VAN &amp; TIR</w:t>
        </w:r>
      </w:ins>
    </w:p>
    <w:p w14:paraId="2FFBB2FC" w14:textId="0981D7E2" w:rsidR="0049720E" w:rsidRDefault="0049720E" w:rsidP="0049720E">
      <w:pPr>
        <w:ind w:left="0"/>
        <w:rPr>
          <w:ins w:id="1660" w:author="REBECA" w:date="2021-05-26T22:51:00Z"/>
          <w:lang w:val="es-ES"/>
        </w:rPr>
      </w:pPr>
      <w:ins w:id="1661" w:author="REBECA" w:date="2021-05-26T22:50:00Z">
        <w:r>
          <w:rPr>
            <w:noProof/>
          </w:rPr>
          <w:drawing>
            <wp:inline distT="0" distB="0" distL="0" distR="0" wp14:anchorId="6F1B89FD" wp14:editId="70654C9C">
              <wp:extent cx="4371516" cy="1946209"/>
              <wp:effectExtent l="19050" t="19050" r="10160" b="1651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8244" cy="1953656"/>
                      </a:xfrm>
                      <a:prstGeom prst="rect">
                        <a:avLst/>
                      </a:prstGeom>
                      <a:ln>
                        <a:solidFill>
                          <a:schemeClr val="bg2">
                            <a:lumMod val="75000"/>
                          </a:schemeClr>
                        </a:solidFill>
                      </a:ln>
                    </pic:spPr>
                  </pic:pic>
                </a:graphicData>
              </a:graphic>
            </wp:inline>
          </w:drawing>
        </w:r>
      </w:ins>
    </w:p>
    <w:p w14:paraId="5543C142" w14:textId="7938F634" w:rsidR="0049720E" w:rsidRDefault="0049720E" w:rsidP="0049720E">
      <w:pPr>
        <w:ind w:left="0"/>
        <w:rPr>
          <w:ins w:id="1662" w:author="REBECA" w:date="2021-05-26T22:51:00Z"/>
          <w:lang w:val="es-ES"/>
        </w:rPr>
      </w:pPr>
      <w:ins w:id="1663" w:author="REBECA" w:date="2021-05-26T22:51:00Z">
        <w:r>
          <w:rPr>
            <w:noProof/>
          </w:rPr>
          <w:drawing>
            <wp:inline distT="0" distB="0" distL="0" distR="0" wp14:anchorId="7D43E374" wp14:editId="34B5FD45">
              <wp:extent cx="4953407" cy="1277378"/>
              <wp:effectExtent l="19050" t="19050" r="19050" b="1841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69714" cy="1281583"/>
                      </a:xfrm>
                      <a:prstGeom prst="rect">
                        <a:avLst/>
                      </a:prstGeom>
                      <a:ln>
                        <a:solidFill>
                          <a:schemeClr val="bg2">
                            <a:lumMod val="50000"/>
                          </a:schemeClr>
                        </a:solidFill>
                      </a:ln>
                    </pic:spPr>
                  </pic:pic>
                </a:graphicData>
              </a:graphic>
            </wp:inline>
          </w:drawing>
        </w:r>
      </w:ins>
    </w:p>
    <w:p w14:paraId="194A1AB6" w14:textId="12459893" w:rsidR="0049720E" w:rsidRDefault="0049720E" w:rsidP="0049720E">
      <w:pPr>
        <w:ind w:left="0"/>
        <w:rPr>
          <w:ins w:id="1664" w:author="REBECA" w:date="2021-05-26T22:52:00Z"/>
          <w:lang w:val="es-ES"/>
        </w:rPr>
      </w:pPr>
      <w:ins w:id="1665" w:author="REBECA" w:date="2021-05-26T22:52:00Z">
        <w:r>
          <w:rPr>
            <w:lang w:val="es-ES"/>
          </w:rPr>
          <w:t>Código gráfica TIR Múltiple</w:t>
        </w:r>
      </w:ins>
    </w:p>
    <w:p w14:paraId="12FAFC06" w14:textId="0000C1CD" w:rsidR="0049720E" w:rsidRDefault="0049720E" w:rsidP="0049720E">
      <w:pPr>
        <w:ind w:left="0"/>
        <w:rPr>
          <w:ins w:id="1666" w:author="REBECA" w:date="2021-05-26T22:53:00Z"/>
          <w:lang w:val="es-ES"/>
        </w:rPr>
      </w:pPr>
      <w:ins w:id="1667" w:author="REBECA" w:date="2021-05-26T22:52:00Z">
        <w:r>
          <w:rPr>
            <w:noProof/>
          </w:rPr>
          <w:drawing>
            <wp:inline distT="0" distB="0" distL="0" distR="0" wp14:anchorId="18793714" wp14:editId="36D2DCBA">
              <wp:extent cx="5007195" cy="1388990"/>
              <wp:effectExtent l="19050" t="19050" r="22225" b="2095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18077" cy="1392009"/>
                      </a:xfrm>
                      <a:prstGeom prst="rect">
                        <a:avLst/>
                      </a:prstGeom>
                      <a:ln>
                        <a:solidFill>
                          <a:schemeClr val="bg2">
                            <a:lumMod val="75000"/>
                          </a:schemeClr>
                        </a:solidFill>
                      </a:ln>
                    </pic:spPr>
                  </pic:pic>
                </a:graphicData>
              </a:graphic>
            </wp:inline>
          </w:drawing>
        </w:r>
      </w:ins>
    </w:p>
    <w:p w14:paraId="38179430" w14:textId="3AA5149B" w:rsidR="0049720E" w:rsidRDefault="0049720E" w:rsidP="0049720E">
      <w:pPr>
        <w:ind w:left="0"/>
        <w:rPr>
          <w:ins w:id="1668" w:author="REBECA" w:date="2021-05-26T22:53:00Z"/>
          <w:lang w:val="es-ES"/>
        </w:rPr>
      </w:pPr>
      <w:proofErr w:type="spellStart"/>
      <w:ins w:id="1669" w:author="REBECA" w:date="2021-05-26T22:53:00Z">
        <w:r>
          <w:rPr>
            <w:lang w:val="es-ES"/>
          </w:rPr>
          <w:t>Class</w:t>
        </w:r>
        <w:proofErr w:type="spellEnd"/>
        <w:r>
          <w:rPr>
            <w:lang w:val="es-ES"/>
          </w:rPr>
          <w:t xml:space="preserve"> de Proyectos. Código de funciones previas</w:t>
        </w:r>
      </w:ins>
    </w:p>
    <w:p w14:paraId="6A144470" w14:textId="501DE8C8" w:rsidR="0049720E" w:rsidRDefault="0049720E" w:rsidP="0049720E">
      <w:pPr>
        <w:ind w:left="0"/>
        <w:rPr>
          <w:ins w:id="1670" w:author="REBECA" w:date="2021-05-26T22:54:00Z"/>
          <w:lang w:val="es-ES"/>
        </w:rPr>
      </w:pPr>
      <w:ins w:id="1671" w:author="REBECA" w:date="2021-05-26T22:54:00Z">
        <w:r>
          <w:rPr>
            <w:noProof/>
          </w:rPr>
          <w:drawing>
            <wp:inline distT="0" distB="0" distL="0" distR="0" wp14:anchorId="13B6DE33" wp14:editId="14B429C9">
              <wp:extent cx="3869891" cy="2611175"/>
              <wp:effectExtent l="19050" t="19050" r="16510" b="177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79758" cy="2617832"/>
                      </a:xfrm>
                      <a:prstGeom prst="rect">
                        <a:avLst/>
                      </a:prstGeom>
                      <a:ln>
                        <a:solidFill>
                          <a:schemeClr val="bg2">
                            <a:lumMod val="75000"/>
                          </a:schemeClr>
                        </a:solidFill>
                      </a:ln>
                    </pic:spPr>
                  </pic:pic>
                </a:graphicData>
              </a:graphic>
            </wp:inline>
          </w:drawing>
        </w:r>
      </w:ins>
    </w:p>
    <w:p w14:paraId="26782B5B" w14:textId="25CE1326" w:rsidR="0049720E" w:rsidRDefault="0049720E" w:rsidP="0049720E">
      <w:pPr>
        <w:ind w:left="0"/>
        <w:rPr>
          <w:ins w:id="1672" w:author="REBECA" w:date="2021-05-26T22:54:00Z"/>
          <w:lang w:val="es-ES"/>
        </w:rPr>
      </w:pPr>
    </w:p>
    <w:p w14:paraId="6DC1624F" w14:textId="5CAD1897" w:rsidR="0049720E" w:rsidRDefault="0049720E" w:rsidP="0049720E">
      <w:pPr>
        <w:ind w:left="0"/>
        <w:rPr>
          <w:ins w:id="1673" w:author="REBECA" w:date="2021-05-26T22:54:00Z"/>
          <w:lang w:val="es-ES"/>
        </w:rPr>
      </w:pPr>
      <w:ins w:id="1674" w:author="REBECA" w:date="2021-05-26T22:54:00Z">
        <w:r>
          <w:rPr>
            <w:lang w:val="es-ES"/>
          </w:rPr>
          <w:t xml:space="preserve">Propiedades y atributos. </w:t>
        </w:r>
        <w:proofErr w:type="spellStart"/>
        <w:r>
          <w:rPr>
            <w:lang w:val="es-ES"/>
          </w:rPr>
          <w:t>Init</w:t>
        </w:r>
        <w:proofErr w:type="spellEnd"/>
        <w:r>
          <w:rPr>
            <w:lang w:val="es-ES"/>
          </w:rPr>
          <w:t xml:space="preserve"> de </w:t>
        </w:r>
        <w:proofErr w:type="spellStart"/>
        <w:r>
          <w:rPr>
            <w:lang w:val="es-ES"/>
          </w:rPr>
          <w:t>Class</w:t>
        </w:r>
        <w:proofErr w:type="spellEnd"/>
      </w:ins>
    </w:p>
    <w:p w14:paraId="17760B6E" w14:textId="0A6BA2B4" w:rsidR="0049720E" w:rsidRDefault="0049720E" w:rsidP="0049720E">
      <w:pPr>
        <w:ind w:left="0"/>
        <w:rPr>
          <w:ins w:id="1675" w:author="REBECA" w:date="2021-05-26T22:54:00Z"/>
          <w:lang w:val="es-ES"/>
        </w:rPr>
      </w:pPr>
      <w:ins w:id="1676" w:author="REBECA" w:date="2021-05-26T22:54:00Z">
        <w:r>
          <w:rPr>
            <w:noProof/>
          </w:rPr>
          <w:drawing>
            <wp:inline distT="0" distB="0" distL="0" distR="0" wp14:anchorId="1CBCAB7A" wp14:editId="0A6B586D">
              <wp:extent cx="4185702" cy="2172588"/>
              <wp:effectExtent l="19050" t="19050" r="24765" b="1841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6484" cy="2178185"/>
                      </a:xfrm>
                      <a:prstGeom prst="rect">
                        <a:avLst/>
                      </a:prstGeom>
                      <a:ln>
                        <a:solidFill>
                          <a:schemeClr val="bg2">
                            <a:lumMod val="75000"/>
                          </a:schemeClr>
                        </a:solidFill>
                      </a:ln>
                    </pic:spPr>
                  </pic:pic>
                </a:graphicData>
              </a:graphic>
            </wp:inline>
          </w:drawing>
        </w:r>
      </w:ins>
    </w:p>
    <w:p w14:paraId="5E4D8A03" w14:textId="3A19FFC1" w:rsidR="0049720E" w:rsidRDefault="0049720E" w:rsidP="0049720E">
      <w:pPr>
        <w:ind w:left="0"/>
        <w:rPr>
          <w:ins w:id="1677" w:author="REBECA" w:date="2021-05-26T22:55:00Z"/>
          <w:lang w:val="es-ES"/>
        </w:rPr>
      </w:pPr>
      <w:ins w:id="1678" w:author="REBECA" w:date="2021-05-26T22:55:00Z">
        <w:r>
          <w:rPr>
            <w:noProof/>
          </w:rPr>
          <w:drawing>
            <wp:inline distT="0" distB="0" distL="0" distR="0" wp14:anchorId="338B9459" wp14:editId="6426CD74">
              <wp:extent cx="4347067" cy="1697115"/>
              <wp:effectExtent l="19050" t="19050" r="15875" b="177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1704" cy="1702829"/>
                      </a:xfrm>
                      <a:prstGeom prst="rect">
                        <a:avLst/>
                      </a:prstGeom>
                      <a:ln>
                        <a:solidFill>
                          <a:schemeClr val="bg2">
                            <a:lumMod val="75000"/>
                          </a:schemeClr>
                        </a:solidFill>
                      </a:ln>
                    </pic:spPr>
                  </pic:pic>
                </a:graphicData>
              </a:graphic>
            </wp:inline>
          </w:drawing>
        </w:r>
      </w:ins>
    </w:p>
    <w:p w14:paraId="127563B6" w14:textId="2CE22FB7" w:rsidR="00A21D5D" w:rsidRDefault="00A21D5D" w:rsidP="0049720E">
      <w:pPr>
        <w:ind w:left="0"/>
        <w:rPr>
          <w:ins w:id="1679" w:author="REBECA" w:date="2021-05-26T22:56:00Z"/>
          <w:lang w:val="es-ES"/>
        </w:rPr>
      </w:pPr>
      <w:ins w:id="1680" w:author="REBECA" w:date="2021-05-26T22:56:00Z">
        <w:r>
          <w:rPr>
            <w:lang w:val="es-ES"/>
          </w:rPr>
          <w:t>Aplicación</w:t>
        </w:r>
      </w:ins>
    </w:p>
    <w:p w14:paraId="7C4D521F" w14:textId="1236072F" w:rsidR="00A21D5D" w:rsidRDefault="00A21D5D" w:rsidP="0049720E">
      <w:pPr>
        <w:ind w:left="0"/>
        <w:rPr>
          <w:ins w:id="1681" w:author="REBECA" w:date="2021-05-26T22:57:00Z"/>
          <w:lang w:val="es-ES"/>
        </w:rPr>
      </w:pPr>
      <w:ins w:id="1682" w:author="REBECA" w:date="2021-05-26T22:56:00Z">
        <w:r>
          <w:rPr>
            <w:noProof/>
          </w:rPr>
          <w:drawing>
            <wp:inline distT="0" distB="0" distL="0" distR="0" wp14:anchorId="1E11AB1B" wp14:editId="7544B747">
              <wp:extent cx="4503542" cy="2737925"/>
              <wp:effectExtent l="19050" t="19050" r="11430" b="2476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3347" cy="2743886"/>
                      </a:xfrm>
                      <a:prstGeom prst="rect">
                        <a:avLst/>
                      </a:prstGeom>
                      <a:ln>
                        <a:solidFill>
                          <a:schemeClr val="bg2">
                            <a:lumMod val="75000"/>
                          </a:schemeClr>
                        </a:solidFill>
                      </a:ln>
                    </pic:spPr>
                  </pic:pic>
                </a:graphicData>
              </a:graphic>
            </wp:inline>
          </w:drawing>
        </w:r>
      </w:ins>
    </w:p>
    <w:p w14:paraId="3DBE3F6F" w14:textId="499482FF" w:rsidR="00A21D5D" w:rsidRDefault="00A21D5D" w:rsidP="0049720E">
      <w:pPr>
        <w:ind w:left="0"/>
        <w:rPr>
          <w:ins w:id="1683" w:author="REBECA" w:date="2021-05-26T22:57:00Z"/>
          <w:lang w:val="es-ES"/>
        </w:rPr>
      </w:pPr>
    </w:p>
    <w:p w14:paraId="6172502B" w14:textId="77777777" w:rsidR="00A21D5D" w:rsidRDefault="00A21D5D" w:rsidP="0049720E">
      <w:pPr>
        <w:ind w:left="0"/>
        <w:rPr>
          <w:ins w:id="1684" w:author="REBECA" w:date="2021-05-26T22:53:00Z"/>
          <w:lang w:val="es-ES"/>
        </w:rPr>
      </w:pPr>
    </w:p>
    <w:p w14:paraId="60CE5983" w14:textId="797A7229" w:rsidR="0049720E" w:rsidRDefault="00A21D5D" w:rsidP="0049720E">
      <w:pPr>
        <w:pStyle w:val="Ttulo3"/>
        <w:rPr>
          <w:ins w:id="1685" w:author="REBECA" w:date="2021-05-26T22:57:00Z"/>
          <w:lang w:val="es-ES"/>
        </w:rPr>
      </w:pPr>
      <w:bookmarkStart w:id="1686" w:name="_Toc72965737"/>
      <w:ins w:id="1687" w:author="REBECA" w:date="2021-05-26T22:57:00Z">
        <w:r>
          <w:rPr>
            <w:lang w:val="es-ES"/>
          </w:rPr>
          <w:lastRenderedPageBreak/>
          <w:t>Letras de cambio, letras del tesoro y bonos.</w:t>
        </w:r>
        <w:bookmarkEnd w:id="1686"/>
      </w:ins>
    </w:p>
    <w:p w14:paraId="697A885A" w14:textId="2768F8C2" w:rsidR="00A21D5D" w:rsidRDefault="00A21D5D" w:rsidP="00A21D5D">
      <w:pPr>
        <w:ind w:left="0"/>
        <w:rPr>
          <w:ins w:id="1688" w:author="REBECA" w:date="2021-05-26T22:58:00Z"/>
          <w:lang w:val="es-ES"/>
        </w:rPr>
      </w:pPr>
      <w:ins w:id="1689" w:author="REBECA" w:date="2021-05-26T22:58:00Z">
        <w:r>
          <w:rPr>
            <w:lang w:val="es-ES"/>
          </w:rPr>
          <w:t xml:space="preserve">Ejemplos </w:t>
        </w:r>
      </w:ins>
    </w:p>
    <w:p w14:paraId="011BE35A" w14:textId="59027ED9" w:rsidR="00A21D5D" w:rsidRDefault="00A21D5D" w:rsidP="00A21D5D">
      <w:pPr>
        <w:ind w:left="0"/>
        <w:rPr>
          <w:ins w:id="1690" w:author="REBECA" w:date="2021-05-26T22:59:00Z"/>
          <w:lang w:val="es-ES"/>
        </w:rPr>
      </w:pPr>
      <w:ins w:id="1691" w:author="REBECA" w:date="2021-05-26T22:59:00Z">
        <w:r>
          <w:rPr>
            <w:noProof/>
          </w:rPr>
          <w:drawing>
            <wp:inline distT="0" distB="0" distL="0" distR="0" wp14:anchorId="0AD0944A" wp14:editId="29990872">
              <wp:extent cx="3892312" cy="2448715"/>
              <wp:effectExtent l="19050" t="19050" r="13335" b="2794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99784" cy="2453416"/>
                      </a:xfrm>
                      <a:prstGeom prst="rect">
                        <a:avLst/>
                      </a:prstGeom>
                      <a:ln>
                        <a:solidFill>
                          <a:schemeClr val="bg2">
                            <a:lumMod val="75000"/>
                          </a:schemeClr>
                        </a:solidFill>
                      </a:ln>
                    </pic:spPr>
                  </pic:pic>
                </a:graphicData>
              </a:graphic>
            </wp:inline>
          </w:drawing>
        </w:r>
      </w:ins>
    </w:p>
    <w:p w14:paraId="42DFAC58" w14:textId="30152BC2" w:rsidR="00A21D5D" w:rsidRDefault="00A21D5D" w:rsidP="00A21D5D">
      <w:pPr>
        <w:ind w:left="0"/>
        <w:rPr>
          <w:ins w:id="1692" w:author="REBECA" w:date="2021-05-26T22:58:00Z"/>
          <w:lang w:val="es-ES"/>
        </w:rPr>
      </w:pPr>
      <w:ins w:id="1693" w:author="REBECA" w:date="2021-05-26T23:00:00Z">
        <w:r>
          <w:rPr>
            <w:noProof/>
          </w:rPr>
          <w:drawing>
            <wp:inline distT="0" distB="0" distL="0" distR="0" wp14:anchorId="3CEADFAB" wp14:editId="74528C7D">
              <wp:extent cx="3885250" cy="2929014"/>
              <wp:effectExtent l="19050" t="19050" r="20320" b="2413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93081" cy="2934918"/>
                      </a:xfrm>
                      <a:prstGeom prst="rect">
                        <a:avLst/>
                      </a:prstGeom>
                      <a:ln>
                        <a:solidFill>
                          <a:schemeClr val="bg2">
                            <a:lumMod val="75000"/>
                          </a:schemeClr>
                        </a:solidFill>
                      </a:ln>
                    </pic:spPr>
                  </pic:pic>
                </a:graphicData>
              </a:graphic>
            </wp:inline>
          </w:drawing>
        </w:r>
      </w:ins>
    </w:p>
    <w:p w14:paraId="423CC4EA" w14:textId="78EE26E4" w:rsidR="00A21D5D" w:rsidRDefault="00A21D5D" w:rsidP="00A21D5D">
      <w:pPr>
        <w:pStyle w:val="Ttulo3"/>
        <w:rPr>
          <w:ins w:id="1694" w:author="REBECA" w:date="2021-05-26T23:00:00Z"/>
          <w:lang w:val="es-ES"/>
        </w:rPr>
      </w:pPr>
      <w:bookmarkStart w:id="1695" w:name="_Toc72965738"/>
      <w:ins w:id="1696" w:author="REBECA" w:date="2021-05-26T23:00:00Z">
        <w:r>
          <w:rPr>
            <w:lang w:val="es-ES"/>
          </w:rPr>
          <w:t>Préstamos</w:t>
        </w:r>
        <w:bookmarkEnd w:id="1695"/>
      </w:ins>
    </w:p>
    <w:p w14:paraId="7B339320" w14:textId="373C9129" w:rsidR="00A21D5D" w:rsidRDefault="00A21D5D" w:rsidP="00A21D5D">
      <w:pPr>
        <w:ind w:left="0"/>
        <w:rPr>
          <w:ins w:id="1697" w:author="REBECA" w:date="2021-05-26T23:00:00Z"/>
          <w:lang w:val="es-ES"/>
        </w:rPr>
      </w:pPr>
      <w:ins w:id="1698" w:author="REBECA" w:date="2021-05-26T23:01:00Z">
        <w:r>
          <w:rPr>
            <w:noProof/>
          </w:rPr>
          <w:drawing>
            <wp:anchor distT="0" distB="0" distL="114300" distR="114300" simplePos="0" relativeHeight="251739136" behindDoc="0" locked="0" layoutInCell="1" allowOverlap="1" wp14:anchorId="400B5562" wp14:editId="20B12FCF">
              <wp:simplePos x="0" y="0"/>
              <wp:positionH relativeFrom="margin">
                <wp:posOffset>-828</wp:posOffset>
              </wp:positionH>
              <wp:positionV relativeFrom="paragraph">
                <wp:posOffset>225700</wp:posOffset>
              </wp:positionV>
              <wp:extent cx="3813810" cy="2186305"/>
              <wp:effectExtent l="19050" t="19050" r="15240" b="23495"/>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813810" cy="2186305"/>
                      </a:xfrm>
                      <a:prstGeom prst="rect">
                        <a:avLst/>
                      </a:prstGeom>
                      <a:ln>
                        <a:solidFill>
                          <a:schemeClr val="bg2">
                            <a:lumMod val="75000"/>
                          </a:schemeClr>
                        </a:solidFill>
                      </a:ln>
                    </pic:spPr>
                  </pic:pic>
                </a:graphicData>
              </a:graphic>
            </wp:anchor>
          </w:drawing>
        </w:r>
      </w:ins>
      <w:ins w:id="1699" w:author="REBECA" w:date="2021-05-26T23:00:00Z">
        <w:r>
          <w:rPr>
            <w:lang w:val="es-ES"/>
          </w:rPr>
          <w:t>Código para elaborar cuadros de amortización</w:t>
        </w:r>
      </w:ins>
    </w:p>
    <w:p w14:paraId="02EA5A9A" w14:textId="73A26ABB" w:rsidR="00A21D5D" w:rsidRDefault="00A21D5D" w:rsidP="00A21D5D">
      <w:pPr>
        <w:ind w:left="0"/>
        <w:rPr>
          <w:ins w:id="1700" w:author="REBECA" w:date="2021-05-26T23:01:00Z"/>
          <w:lang w:val="es-ES"/>
        </w:rPr>
      </w:pPr>
    </w:p>
    <w:p w14:paraId="38E58F42" w14:textId="59B5A32D" w:rsidR="00A21D5D" w:rsidRDefault="00A21D5D" w:rsidP="00A21D5D">
      <w:pPr>
        <w:ind w:left="0"/>
        <w:rPr>
          <w:ins w:id="1701" w:author="REBECA" w:date="2021-05-26T23:01:00Z"/>
          <w:lang w:val="es-ES"/>
        </w:rPr>
      </w:pPr>
    </w:p>
    <w:p w14:paraId="2841EB23" w14:textId="03E665E0" w:rsidR="00A21D5D" w:rsidRDefault="00A21D5D" w:rsidP="00A21D5D">
      <w:pPr>
        <w:ind w:left="0"/>
        <w:rPr>
          <w:ins w:id="1702" w:author="REBECA" w:date="2021-05-26T23:01:00Z"/>
          <w:lang w:val="es-ES"/>
        </w:rPr>
      </w:pPr>
    </w:p>
    <w:p w14:paraId="38DEF2C8" w14:textId="5C14A32B" w:rsidR="00A21D5D" w:rsidRDefault="00A21D5D" w:rsidP="00A21D5D">
      <w:pPr>
        <w:ind w:left="0"/>
        <w:rPr>
          <w:ins w:id="1703" w:author="REBECA" w:date="2021-05-26T23:01:00Z"/>
          <w:lang w:val="es-ES"/>
        </w:rPr>
      </w:pPr>
    </w:p>
    <w:p w14:paraId="1EC49186" w14:textId="760F808B" w:rsidR="00A21D5D" w:rsidRDefault="00A21D5D" w:rsidP="00A21D5D">
      <w:pPr>
        <w:ind w:left="0"/>
        <w:rPr>
          <w:ins w:id="1704" w:author="REBECA" w:date="2021-05-26T23:01:00Z"/>
          <w:lang w:val="es-ES"/>
        </w:rPr>
      </w:pPr>
    </w:p>
    <w:p w14:paraId="4BC33D8C" w14:textId="1C1CF0D0" w:rsidR="00A21D5D" w:rsidRDefault="00A21D5D" w:rsidP="00A21D5D">
      <w:pPr>
        <w:ind w:left="0"/>
        <w:rPr>
          <w:ins w:id="1705" w:author="REBECA" w:date="2021-05-26T23:01:00Z"/>
          <w:lang w:val="es-ES"/>
        </w:rPr>
      </w:pPr>
    </w:p>
    <w:p w14:paraId="6C776232" w14:textId="3AFF0B54" w:rsidR="00A21D5D" w:rsidRDefault="00A21D5D" w:rsidP="00A21D5D">
      <w:pPr>
        <w:ind w:left="0"/>
        <w:rPr>
          <w:ins w:id="1706" w:author="REBECA" w:date="2021-05-26T23:01:00Z"/>
          <w:lang w:val="es-ES"/>
        </w:rPr>
      </w:pPr>
    </w:p>
    <w:p w14:paraId="65627665" w14:textId="269F17E5" w:rsidR="00A21D5D" w:rsidRDefault="00A21D5D" w:rsidP="00A21D5D">
      <w:pPr>
        <w:ind w:left="0"/>
        <w:rPr>
          <w:ins w:id="1707" w:author="REBECA" w:date="2021-05-26T23:02:00Z"/>
          <w:lang w:val="es-ES"/>
        </w:rPr>
      </w:pPr>
      <w:ins w:id="1708" w:author="REBECA" w:date="2021-05-26T23:02:00Z">
        <w:r>
          <w:rPr>
            <w:lang w:val="es-ES"/>
          </w:rPr>
          <w:lastRenderedPageBreak/>
          <w:t>Código para gráficos</w:t>
        </w:r>
      </w:ins>
    </w:p>
    <w:p w14:paraId="4064619E" w14:textId="1E5D1536" w:rsidR="00A21D5D" w:rsidRDefault="00A21D5D" w:rsidP="00A21D5D">
      <w:pPr>
        <w:ind w:left="0"/>
        <w:rPr>
          <w:ins w:id="1709" w:author="REBECA" w:date="2021-05-26T23:02:00Z"/>
          <w:lang w:val="es-ES"/>
        </w:rPr>
      </w:pPr>
      <w:ins w:id="1710" w:author="REBECA" w:date="2021-05-26T23:02:00Z">
        <w:r>
          <w:rPr>
            <w:noProof/>
          </w:rPr>
          <w:drawing>
            <wp:inline distT="0" distB="0" distL="0" distR="0" wp14:anchorId="3A23A15F" wp14:editId="26D1AEA3">
              <wp:extent cx="3682049" cy="950388"/>
              <wp:effectExtent l="19050" t="19050" r="13970" b="2159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02844" cy="955755"/>
                      </a:xfrm>
                      <a:prstGeom prst="rect">
                        <a:avLst/>
                      </a:prstGeom>
                      <a:ln>
                        <a:solidFill>
                          <a:schemeClr val="bg2">
                            <a:lumMod val="75000"/>
                          </a:schemeClr>
                        </a:solidFill>
                      </a:ln>
                    </pic:spPr>
                  </pic:pic>
                </a:graphicData>
              </a:graphic>
            </wp:inline>
          </w:drawing>
        </w:r>
      </w:ins>
    </w:p>
    <w:p w14:paraId="74038B7C" w14:textId="77493077" w:rsidR="00A21D5D" w:rsidRDefault="00A21D5D" w:rsidP="00A21D5D">
      <w:pPr>
        <w:ind w:left="0"/>
        <w:rPr>
          <w:ins w:id="1711" w:author="REBECA" w:date="2021-05-26T23:03:00Z"/>
          <w:lang w:val="es-ES"/>
        </w:rPr>
      </w:pPr>
      <w:ins w:id="1712" w:author="REBECA" w:date="2021-05-26T23:03:00Z">
        <w:r>
          <w:rPr>
            <w:lang w:val="es-ES"/>
          </w:rPr>
          <w:t>Código para comparativa de prestamos</w:t>
        </w:r>
      </w:ins>
    </w:p>
    <w:p w14:paraId="4DD54BF3" w14:textId="552559FD" w:rsidR="00A21D5D" w:rsidRDefault="00A21D5D" w:rsidP="00A21D5D">
      <w:pPr>
        <w:ind w:left="0"/>
        <w:rPr>
          <w:ins w:id="1713" w:author="REBECA" w:date="2021-05-26T23:04:00Z"/>
          <w:lang w:val="es-ES"/>
        </w:rPr>
      </w:pPr>
      <w:ins w:id="1714" w:author="REBECA" w:date="2021-05-26T23:04:00Z">
        <w:r>
          <w:rPr>
            <w:noProof/>
          </w:rPr>
          <w:drawing>
            <wp:inline distT="0" distB="0" distL="0" distR="0" wp14:anchorId="76EF4CB3" wp14:editId="637FF1B7">
              <wp:extent cx="3730947" cy="1753598"/>
              <wp:effectExtent l="19050" t="19050" r="22225" b="184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45782" cy="1760570"/>
                      </a:xfrm>
                      <a:prstGeom prst="rect">
                        <a:avLst/>
                      </a:prstGeom>
                      <a:ln>
                        <a:solidFill>
                          <a:schemeClr val="bg2">
                            <a:lumMod val="75000"/>
                          </a:schemeClr>
                        </a:solidFill>
                      </a:ln>
                    </pic:spPr>
                  </pic:pic>
                </a:graphicData>
              </a:graphic>
            </wp:inline>
          </w:drawing>
        </w:r>
      </w:ins>
    </w:p>
    <w:p w14:paraId="10096376" w14:textId="2BE5F618" w:rsidR="00A21D5D" w:rsidRDefault="00A21D5D" w:rsidP="00A21D5D">
      <w:pPr>
        <w:pStyle w:val="Ttulo3"/>
        <w:rPr>
          <w:ins w:id="1715" w:author="REBECA" w:date="2021-05-26T23:04:00Z"/>
          <w:lang w:val="es-ES"/>
        </w:rPr>
      </w:pPr>
      <w:bookmarkStart w:id="1716" w:name="_Toc72965739"/>
      <w:ins w:id="1717" w:author="REBECA" w:date="2021-05-26T23:04:00Z">
        <w:r>
          <w:rPr>
            <w:lang w:val="es-ES"/>
          </w:rPr>
          <w:t>Beta de compañías</w:t>
        </w:r>
        <w:bookmarkEnd w:id="1716"/>
      </w:ins>
    </w:p>
    <w:p w14:paraId="2A98B8E1" w14:textId="551031C7" w:rsidR="00A21D5D" w:rsidRDefault="00A21D5D" w:rsidP="00A21D5D">
      <w:pPr>
        <w:ind w:left="0"/>
        <w:rPr>
          <w:ins w:id="1718" w:author="REBECA" w:date="2021-05-26T23:05:00Z"/>
          <w:lang w:val="es-ES"/>
        </w:rPr>
      </w:pPr>
      <w:ins w:id="1719" w:author="REBECA" w:date="2021-05-26T23:05:00Z">
        <w:r>
          <w:rPr>
            <w:lang w:val="es-ES"/>
          </w:rPr>
          <w:t>Código para gráficos</w:t>
        </w:r>
      </w:ins>
    </w:p>
    <w:p w14:paraId="69527D07" w14:textId="70C7E7E0" w:rsidR="00A21D5D" w:rsidRDefault="00A21D5D" w:rsidP="00A21D5D">
      <w:pPr>
        <w:ind w:left="0"/>
        <w:rPr>
          <w:ins w:id="1720" w:author="REBECA" w:date="2021-05-26T23:05:00Z"/>
          <w:lang w:val="es-ES"/>
        </w:rPr>
      </w:pPr>
      <w:ins w:id="1721" w:author="REBECA" w:date="2021-05-26T23:05:00Z">
        <w:r>
          <w:rPr>
            <w:noProof/>
          </w:rPr>
          <w:drawing>
            <wp:inline distT="0" distB="0" distL="0" distR="0" wp14:anchorId="3FBD00E6" wp14:editId="421312E0">
              <wp:extent cx="4905018" cy="359340"/>
              <wp:effectExtent l="19050" t="19050" r="10160" b="222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56177" cy="363088"/>
                      </a:xfrm>
                      <a:prstGeom prst="rect">
                        <a:avLst/>
                      </a:prstGeom>
                      <a:ln>
                        <a:solidFill>
                          <a:schemeClr val="bg2">
                            <a:lumMod val="75000"/>
                          </a:schemeClr>
                        </a:solidFill>
                      </a:ln>
                    </pic:spPr>
                  </pic:pic>
                </a:graphicData>
              </a:graphic>
            </wp:inline>
          </w:drawing>
        </w:r>
      </w:ins>
    </w:p>
    <w:p w14:paraId="401767AC" w14:textId="393F0541" w:rsidR="00A21D5D" w:rsidRDefault="00A21D5D" w:rsidP="00A21D5D">
      <w:pPr>
        <w:ind w:left="0"/>
        <w:rPr>
          <w:ins w:id="1722" w:author="REBECA" w:date="2021-05-26T23:06:00Z"/>
          <w:lang w:val="es-ES"/>
        </w:rPr>
      </w:pPr>
      <w:ins w:id="1723" w:author="REBECA" w:date="2021-05-26T23:06:00Z">
        <w:r>
          <w:rPr>
            <w:noProof/>
          </w:rPr>
          <w:drawing>
            <wp:inline distT="0" distB="0" distL="0" distR="0" wp14:anchorId="5B1BCC6A" wp14:editId="49C22CD7">
              <wp:extent cx="4909398" cy="1244669"/>
              <wp:effectExtent l="19050" t="19050" r="24765" b="1270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29109" cy="1249666"/>
                      </a:xfrm>
                      <a:prstGeom prst="rect">
                        <a:avLst/>
                      </a:prstGeom>
                      <a:ln>
                        <a:solidFill>
                          <a:schemeClr val="bg2">
                            <a:lumMod val="75000"/>
                          </a:schemeClr>
                        </a:solidFill>
                      </a:ln>
                    </pic:spPr>
                  </pic:pic>
                </a:graphicData>
              </a:graphic>
            </wp:inline>
          </w:drawing>
        </w:r>
      </w:ins>
    </w:p>
    <w:p w14:paraId="41B95D97" w14:textId="42E0DBC6" w:rsidR="00A21D5D" w:rsidRDefault="00A21D5D" w:rsidP="00A21D5D">
      <w:pPr>
        <w:ind w:left="0"/>
        <w:rPr>
          <w:ins w:id="1724" w:author="REBECA" w:date="2021-05-26T23:06:00Z"/>
          <w:lang w:val="es-ES"/>
        </w:rPr>
      </w:pPr>
      <w:ins w:id="1725" w:author="REBECA" w:date="2021-05-26T23:06:00Z">
        <w:r>
          <w:rPr>
            <w:lang w:val="es-ES"/>
          </w:rPr>
          <w:t>Código para automatizar el cálculo de Beta</w:t>
        </w:r>
      </w:ins>
    </w:p>
    <w:p w14:paraId="475C21F5" w14:textId="0CFDFAA1" w:rsidR="00A21D5D" w:rsidRDefault="00A21D5D" w:rsidP="00A21D5D">
      <w:pPr>
        <w:ind w:left="0"/>
        <w:rPr>
          <w:ins w:id="1726" w:author="REBECA" w:date="2021-05-26T23:07:00Z"/>
          <w:lang w:val="es-ES"/>
        </w:rPr>
      </w:pPr>
      <w:ins w:id="1727" w:author="REBECA" w:date="2021-05-26T23:06:00Z">
        <w:r>
          <w:rPr>
            <w:noProof/>
          </w:rPr>
          <w:drawing>
            <wp:inline distT="0" distB="0" distL="0" distR="0" wp14:anchorId="736F23F9" wp14:editId="7E047B60">
              <wp:extent cx="4968077" cy="2170321"/>
              <wp:effectExtent l="19050" t="19050" r="23495" b="2095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83115" cy="2176891"/>
                      </a:xfrm>
                      <a:prstGeom prst="rect">
                        <a:avLst/>
                      </a:prstGeom>
                      <a:ln>
                        <a:solidFill>
                          <a:schemeClr val="bg2">
                            <a:lumMod val="75000"/>
                          </a:schemeClr>
                        </a:solidFill>
                      </a:ln>
                    </pic:spPr>
                  </pic:pic>
                </a:graphicData>
              </a:graphic>
            </wp:inline>
          </w:drawing>
        </w:r>
      </w:ins>
    </w:p>
    <w:p w14:paraId="0684A392" w14:textId="4DBA2DA3" w:rsidR="00A21D5D" w:rsidRDefault="00A21D5D" w:rsidP="00A21D5D">
      <w:pPr>
        <w:pStyle w:val="Ttulo3"/>
        <w:rPr>
          <w:ins w:id="1728" w:author="REBECA" w:date="2021-05-26T23:07:00Z"/>
          <w:lang w:val="es-ES"/>
        </w:rPr>
      </w:pPr>
      <w:bookmarkStart w:id="1729" w:name="_Toc72965740"/>
      <w:ins w:id="1730" w:author="REBECA" w:date="2021-05-26T23:07:00Z">
        <w:r>
          <w:rPr>
            <w:lang w:val="es-ES"/>
          </w:rPr>
          <w:lastRenderedPageBreak/>
          <w:t>Automatización de informes</w:t>
        </w:r>
        <w:bookmarkEnd w:id="1729"/>
      </w:ins>
    </w:p>
    <w:p w14:paraId="7A75B04F" w14:textId="26CBF309" w:rsidR="00A21D5D" w:rsidRDefault="00A21D5D" w:rsidP="00A21D5D">
      <w:pPr>
        <w:ind w:left="0"/>
        <w:rPr>
          <w:ins w:id="1731" w:author="REBECA" w:date="2021-05-26T23:08:00Z"/>
          <w:lang w:val="es-ES"/>
        </w:rPr>
      </w:pPr>
      <w:ins w:id="1732" w:author="REBECA" w:date="2021-05-26T23:07:00Z">
        <w:r>
          <w:rPr>
            <w:lang w:val="es-ES"/>
          </w:rPr>
          <w:t xml:space="preserve">Código para </w:t>
        </w:r>
      </w:ins>
      <w:ins w:id="1733" w:author="REBECA" w:date="2021-05-26T23:08:00Z">
        <w:r>
          <w:rPr>
            <w:lang w:val="es-ES"/>
          </w:rPr>
          <w:t>gráficos</w:t>
        </w:r>
      </w:ins>
    </w:p>
    <w:p w14:paraId="793772EA" w14:textId="3FEF01D3" w:rsidR="00A21D5D" w:rsidRDefault="00A21D5D" w:rsidP="00A21D5D">
      <w:pPr>
        <w:ind w:left="0"/>
        <w:rPr>
          <w:ins w:id="1734" w:author="REBECA" w:date="2021-05-26T23:08:00Z"/>
          <w:lang w:val="es-ES"/>
        </w:rPr>
      </w:pPr>
      <w:ins w:id="1735" w:author="REBECA" w:date="2021-05-26T23:08:00Z">
        <w:r>
          <w:rPr>
            <w:noProof/>
          </w:rPr>
          <w:drawing>
            <wp:inline distT="0" distB="0" distL="0" distR="0" wp14:anchorId="3F655F54" wp14:editId="65992A0C">
              <wp:extent cx="4523611" cy="908552"/>
              <wp:effectExtent l="19050" t="19050" r="10795" b="2540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38459" cy="911534"/>
                      </a:xfrm>
                      <a:prstGeom prst="rect">
                        <a:avLst/>
                      </a:prstGeom>
                      <a:ln>
                        <a:solidFill>
                          <a:schemeClr val="bg2">
                            <a:lumMod val="75000"/>
                          </a:schemeClr>
                        </a:solidFill>
                      </a:ln>
                    </pic:spPr>
                  </pic:pic>
                </a:graphicData>
              </a:graphic>
            </wp:inline>
          </w:drawing>
        </w:r>
      </w:ins>
    </w:p>
    <w:p w14:paraId="4F25D1F8" w14:textId="1854A798" w:rsidR="00A21D5D" w:rsidRDefault="00A21D5D" w:rsidP="00A21D5D">
      <w:pPr>
        <w:ind w:left="0"/>
        <w:rPr>
          <w:ins w:id="1736" w:author="REBECA" w:date="2021-05-26T23:08:00Z"/>
          <w:lang w:val="es-ES"/>
        </w:rPr>
      </w:pPr>
      <w:ins w:id="1737" w:author="REBECA" w:date="2021-05-26T23:08:00Z">
        <w:r>
          <w:rPr>
            <w:noProof/>
          </w:rPr>
          <w:drawing>
            <wp:inline distT="0" distB="0" distL="0" distR="0" wp14:anchorId="40C15D9D" wp14:editId="7D53F115">
              <wp:extent cx="4552440" cy="882223"/>
              <wp:effectExtent l="19050" t="19050" r="19685" b="1333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68745" cy="885383"/>
                      </a:xfrm>
                      <a:prstGeom prst="rect">
                        <a:avLst/>
                      </a:prstGeom>
                      <a:ln>
                        <a:solidFill>
                          <a:schemeClr val="bg2">
                            <a:lumMod val="75000"/>
                          </a:schemeClr>
                        </a:solidFill>
                      </a:ln>
                    </pic:spPr>
                  </pic:pic>
                </a:graphicData>
              </a:graphic>
            </wp:inline>
          </w:drawing>
        </w:r>
      </w:ins>
    </w:p>
    <w:p w14:paraId="02AE3A87" w14:textId="64895DC6" w:rsidR="00A21D5D" w:rsidRDefault="00A21D5D" w:rsidP="00A21D5D">
      <w:pPr>
        <w:ind w:left="0"/>
        <w:rPr>
          <w:ins w:id="1738" w:author="REBECA" w:date="2021-05-26T23:09:00Z"/>
          <w:lang w:val="es-ES"/>
        </w:rPr>
      </w:pPr>
      <w:ins w:id="1739" w:author="REBECA" w:date="2021-05-26T23:09:00Z">
        <w:r>
          <w:rPr>
            <w:noProof/>
          </w:rPr>
          <w:drawing>
            <wp:inline distT="0" distB="0" distL="0" distR="0" wp14:anchorId="68D7B1C4" wp14:editId="5747475B">
              <wp:extent cx="4616008" cy="852203"/>
              <wp:effectExtent l="19050" t="19050" r="13335" b="2413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1724" cy="855104"/>
                      </a:xfrm>
                      <a:prstGeom prst="rect">
                        <a:avLst/>
                      </a:prstGeom>
                      <a:ln>
                        <a:solidFill>
                          <a:schemeClr val="bg2">
                            <a:lumMod val="75000"/>
                          </a:schemeClr>
                        </a:solidFill>
                      </a:ln>
                    </pic:spPr>
                  </pic:pic>
                </a:graphicData>
              </a:graphic>
            </wp:inline>
          </w:drawing>
        </w:r>
      </w:ins>
    </w:p>
    <w:p w14:paraId="04DF6E78" w14:textId="3A81F8FB" w:rsidR="00A21D5D" w:rsidRDefault="00A21D5D" w:rsidP="00A21D5D">
      <w:pPr>
        <w:ind w:left="0"/>
        <w:rPr>
          <w:ins w:id="1740" w:author="REBECA" w:date="2021-05-26T23:09:00Z"/>
          <w:lang w:val="es-ES"/>
        </w:rPr>
      </w:pPr>
      <w:ins w:id="1741" w:author="REBECA" w:date="2021-05-26T23:09:00Z">
        <w:r>
          <w:rPr>
            <w:noProof/>
          </w:rPr>
          <w:drawing>
            <wp:inline distT="0" distB="0" distL="0" distR="0" wp14:anchorId="78348923" wp14:editId="47203AF1">
              <wp:extent cx="4655127" cy="1123274"/>
              <wp:effectExtent l="19050" t="19050" r="12700" b="2032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66036" cy="1125906"/>
                      </a:xfrm>
                      <a:prstGeom prst="rect">
                        <a:avLst/>
                      </a:prstGeom>
                      <a:ln>
                        <a:solidFill>
                          <a:schemeClr val="tx2">
                            <a:lumMod val="40000"/>
                            <a:lumOff val="60000"/>
                          </a:schemeClr>
                        </a:solidFill>
                      </a:ln>
                    </pic:spPr>
                  </pic:pic>
                </a:graphicData>
              </a:graphic>
            </wp:inline>
          </w:drawing>
        </w:r>
      </w:ins>
    </w:p>
    <w:p w14:paraId="27398F53" w14:textId="6A18D8CB" w:rsidR="00A21D5D" w:rsidRDefault="00A21D5D" w:rsidP="00A21D5D">
      <w:pPr>
        <w:ind w:left="0"/>
        <w:rPr>
          <w:ins w:id="1742" w:author="REBECA" w:date="2021-05-26T23:10:00Z"/>
          <w:lang w:val="es-ES"/>
        </w:rPr>
      </w:pPr>
      <w:ins w:id="1743" w:author="REBECA" w:date="2021-05-26T23:10:00Z">
        <w:r>
          <w:rPr>
            <w:noProof/>
          </w:rPr>
          <w:drawing>
            <wp:inline distT="0" distB="0" distL="0" distR="0" wp14:anchorId="35930028" wp14:editId="1E241A7C">
              <wp:extent cx="4694246" cy="1441284"/>
              <wp:effectExtent l="19050" t="19050" r="11430" b="2603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15254" cy="1447734"/>
                      </a:xfrm>
                      <a:prstGeom prst="rect">
                        <a:avLst/>
                      </a:prstGeom>
                      <a:ln>
                        <a:solidFill>
                          <a:schemeClr val="bg2">
                            <a:lumMod val="75000"/>
                          </a:schemeClr>
                        </a:solidFill>
                      </a:ln>
                    </pic:spPr>
                  </pic:pic>
                </a:graphicData>
              </a:graphic>
            </wp:inline>
          </w:drawing>
        </w:r>
      </w:ins>
    </w:p>
    <w:p w14:paraId="5641C41A" w14:textId="03189752" w:rsidR="00A21D5D" w:rsidRDefault="00A21D5D" w:rsidP="00A21D5D">
      <w:pPr>
        <w:ind w:left="0"/>
        <w:rPr>
          <w:ins w:id="1744" w:author="REBECA" w:date="2021-05-26T23:10:00Z"/>
          <w:lang w:val="es-ES"/>
        </w:rPr>
      </w:pPr>
      <w:ins w:id="1745" w:author="REBECA" w:date="2021-05-26T23:10:00Z">
        <w:r>
          <w:rPr>
            <w:lang w:val="es-ES"/>
          </w:rPr>
          <w:t>Código completo automatización de informes</w:t>
        </w:r>
      </w:ins>
    </w:p>
    <w:p w14:paraId="2A2AF6BD" w14:textId="77777777" w:rsidR="00A21D5D" w:rsidRPr="006D7C69" w:rsidRDefault="00A21D5D" w:rsidP="00A21D5D">
      <w:pPr>
        <w:spacing w:after="0"/>
        <w:ind w:left="0"/>
        <w:rPr>
          <w:ins w:id="1746" w:author="REBECA" w:date="2021-05-26T23:10:00Z"/>
          <w:i/>
          <w:iCs/>
          <w:color w:val="1F3864" w:themeColor="accent1" w:themeShade="80"/>
          <w:sz w:val="12"/>
          <w:szCs w:val="12"/>
          <w:lang w:val="es-ES"/>
          <w:rPrChange w:id="1747" w:author="REBECA" w:date="2021-05-26T23:11:00Z">
            <w:rPr>
              <w:ins w:id="1748" w:author="REBECA" w:date="2021-05-26T23:10:00Z"/>
              <w:lang w:val="es-ES"/>
            </w:rPr>
          </w:rPrChange>
        </w:rPr>
        <w:pPrChange w:id="1749" w:author="REBECA" w:date="2021-05-26T23:10:00Z">
          <w:pPr>
            <w:ind w:left="0"/>
          </w:pPr>
        </w:pPrChange>
      </w:pPr>
      <w:proofErr w:type="spellStart"/>
      <w:ins w:id="1750" w:author="REBECA" w:date="2021-05-26T23:10:00Z">
        <w:r w:rsidRPr="006D7C69">
          <w:rPr>
            <w:i/>
            <w:iCs/>
            <w:color w:val="1F3864" w:themeColor="accent1" w:themeShade="80"/>
            <w:sz w:val="12"/>
            <w:szCs w:val="12"/>
            <w:lang w:val="es-ES"/>
            <w:rPrChange w:id="1751" w:author="REBECA" w:date="2021-05-26T23:11:00Z">
              <w:rPr>
                <w:lang w:val="es-ES"/>
              </w:rPr>
            </w:rPrChange>
          </w:rPr>
          <w:t>document</w:t>
        </w:r>
        <w:proofErr w:type="spellEnd"/>
        <w:r w:rsidRPr="006D7C69">
          <w:rPr>
            <w:i/>
            <w:iCs/>
            <w:color w:val="1F3864" w:themeColor="accent1" w:themeShade="80"/>
            <w:sz w:val="12"/>
            <w:szCs w:val="12"/>
            <w:lang w:val="es-ES"/>
            <w:rPrChange w:id="1752" w:author="REBECA" w:date="2021-05-26T23:11:00Z">
              <w:rPr>
                <w:lang w:val="es-ES"/>
              </w:rPr>
            </w:rPrChange>
          </w:rPr>
          <w:t xml:space="preserve"> = </w:t>
        </w:r>
        <w:proofErr w:type="spellStart"/>
        <w:r w:rsidRPr="006D7C69">
          <w:rPr>
            <w:i/>
            <w:iCs/>
            <w:color w:val="1F3864" w:themeColor="accent1" w:themeShade="80"/>
            <w:sz w:val="12"/>
            <w:szCs w:val="12"/>
            <w:lang w:val="es-ES"/>
            <w:rPrChange w:id="1753" w:author="REBECA" w:date="2021-05-26T23:11:00Z">
              <w:rPr>
                <w:lang w:val="es-ES"/>
              </w:rPr>
            </w:rPrChange>
          </w:rPr>
          <w:t>Document</w:t>
        </w:r>
        <w:proofErr w:type="spellEnd"/>
        <w:r w:rsidRPr="006D7C69">
          <w:rPr>
            <w:i/>
            <w:iCs/>
            <w:color w:val="1F3864" w:themeColor="accent1" w:themeShade="80"/>
            <w:sz w:val="12"/>
            <w:szCs w:val="12"/>
            <w:lang w:val="es-ES"/>
            <w:rPrChange w:id="1754" w:author="REBECA" w:date="2021-05-26T23:11:00Z">
              <w:rPr>
                <w:lang w:val="es-ES"/>
              </w:rPr>
            </w:rPrChange>
          </w:rPr>
          <w:t>()</w:t>
        </w:r>
      </w:ins>
    </w:p>
    <w:p w14:paraId="4D487DD6" w14:textId="77777777" w:rsidR="00A21D5D" w:rsidRPr="004176C3" w:rsidRDefault="00A21D5D" w:rsidP="00A21D5D">
      <w:pPr>
        <w:spacing w:after="0"/>
        <w:ind w:left="0"/>
        <w:rPr>
          <w:ins w:id="1755" w:author="REBECA" w:date="2021-05-26T23:10:00Z"/>
          <w:i/>
          <w:iCs/>
          <w:color w:val="1F3864" w:themeColor="accent1" w:themeShade="80"/>
          <w:sz w:val="12"/>
          <w:szCs w:val="12"/>
          <w:rPrChange w:id="1756" w:author="REBECA" w:date="2021-05-26T23:28:00Z">
            <w:rPr>
              <w:ins w:id="1757" w:author="REBECA" w:date="2021-05-26T23:10:00Z"/>
              <w:lang w:val="es-ES"/>
            </w:rPr>
          </w:rPrChange>
        </w:rPr>
        <w:pPrChange w:id="1758" w:author="REBECA" w:date="2021-05-26T23:10:00Z">
          <w:pPr>
            <w:ind w:left="0"/>
          </w:pPr>
        </w:pPrChange>
      </w:pPr>
      <w:proofErr w:type="spellStart"/>
      <w:ins w:id="1759" w:author="REBECA" w:date="2021-05-26T23:10:00Z">
        <w:r w:rsidRPr="004176C3">
          <w:rPr>
            <w:i/>
            <w:iCs/>
            <w:color w:val="1F3864" w:themeColor="accent1" w:themeShade="80"/>
            <w:sz w:val="12"/>
            <w:szCs w:val="12"/>
            <w:rPrChange w:id="1760" w:author="REBECA" w:date="2021-05-26T23:28:00Z">
              <w:rPr>
                <w:lang w:val="es-ES"/>
              </w:rPr>
            </w:rPrChange>
          </w:rPr>
          <w:t>document.add_heading</w:t>
        </w:r>
        <w:proofErr w:type="spellEnd"/>
        <w:r w:rsidRPr="004176C3">
          <w:rPr>
            <w:i/>
            <w:iCs/>
            <w:color w:val="1F3864" w:themeColor="accent1" w:themeShade="80"/>
            <w:sz w:val="12"/>
            <w:szCs w:val="12"/>
            <w:rPrChange w:id="1761" w:author="REBECA" w:date="2021-05-26T23:28:00Z">
              <w:rPr>
                <w:lang w:val="es-ES"/>
              </w:rPr>
            </w:rPrChange>
          </w:rPr>
          <w:t>("ANÁLISIS DE IBEX_35", level=0)</w:t>
        </w:r>
      </w:ins>
    </w:p>
    <w:p w14:paraId="71105806" w14:textId="77777777" w:rsidR="00A21D5D" w:rsidRPr="006D7C69" w:rsidRDefault="00A21D5D" w:rsidP="00A21D5D">
      <w:pPr>
        <w:spacing w:after="0"/>
        <w:ind w:left="0"/>
        <w:rPr>
          <w:ins w:id="1762" w:author="REBECA" w:date="2021-05-26T23:10:00Z"/>
          <w:i/>
          <w:iCs/>
          <w:color w:val="1F3864" w:themeColor="accent1" w:themeShade="80"/>
          <w:sz w:val="12"/>
          <w:szCs w:val="12"/>
          <w:lang w:val="es-ES"/>
          <w:rPrChange w:id="1763" w:author="REBECA" w:date="2021-05-26T23:11:00Z">
            <w:rPr>
              <w:ins w:id="1764" w:author="REBECA" w:date="2021-05-26T23:10:00Z"/>
              <w:lang w:val="es-ES"/>
            </w:rPr>
          </w:rPrChange>
        </w:rPr>
        <w:pPrChange w:id="1765" w:author="REBECA" w:date="2021-05-26T23:10:00Z">
          <w:pPr>
            <w:ind w:left="0"/>
          </w:pPr>
        </w:pPrChange>
      </w:pPr>
      <w:proofErr w:type="spellStart"/>
      <w:ins w:id="1766" w:author="REBECA" w:date="2021-05-26T23:10:00Z">
        <w:r w:rsidRPr="004176C3">
          <w:rPr>
            <w:i/>
            <w:iCs/>
            <w:color w:val="1F3864" w:themeColor="accent1" w:themeShade="80"/>
            <w:sz w:val="12"/>
            <w:szCs w:val="12"/>
            <w:rPrChange w:id="1767" w:author="REBECA" w:date="2021-05-26T23:28:00Z">
              <w:rPr>
                <w:lang w:val="es-ES"/>
              </w:rPr>
            </w:rPrChange>
          </w:rPr>
          <w:t>document.add_heading</w:t>
        </w:r>
        <w:proofErr w:type="spellEnd"/>
        <w:r w:rsidRPr="004176C3">
          <w:rPr>
            <w:i/>
            <w:iCs/>
            <w:color w:val="1F3864" w:themeColor="accent1" w:themeShade="80"/>
            <w:sz w:val="12"/>
            <w:szCs w:val="12"/>
            <w:rPrChange w:id="1768" w:author="REBECA" w:date="2021-05-26T23:28:00Z">
              <w:rPr>
                <w:lang w:val="es-ES"/>
              </w:rPr>
            </w:rPrChange>
          </w:rPr>
          <w:t xml:space="preserve">("1. </w:t>
        </w:r>
        <w:r w:rsidRPr="006D7C69">
          <w:rPr>
            <w:i/>
            <w:iCs/>
            <w:color w:val="1F3864" w:themeColor="accent1" w:themeShade="80"/>
            <w:sz w:val="12"/>
            <w:szCs w:val="12"/>
            <w:lang w:val="es-ES"/>
            <w:rPrChange w:id="1769" w:author="REBECA" w:date="2021-05-26T23:11:00Z">
              <w:rPr>
                <w:lang w:val="es-ES"/>
              </w:rPr>
            </w:rPrChange>
          </w:rPr>
          <w:t xml:space="preserve">Características del Ibex35", </w:t>
        </w:r>
        <w:proofErr w:type="spellStart"/>
        <w:r w:rsidRPr="006D7C69">
          <w:rPr>
            <w:i/>
            <w:iCs/>
            <w:color w:val="1F3864" w:themeColor="accent1" w:themeShade="80"/>
            <w:sz w:val="12"/>
            <w:szCs w:val="12"/>
            <w:lang w:val="es-ES"/>
            <w:rPrChange w:id="1770" w:author="REBECA" w:date="2021-05-26T23:11:00Z">
              <w:rPr>
                <w:lang w:val="es-ES"/>
              </w:rPr>
            </w:rPrChange>
          </w:rPr>
          <w:t>level</w:t>
        </w:r>
        <w:proofErr w:type="spellEnd"/>
        <w:r w:rsidRPr="006D7C69">
          <w:rPr>
            <w:i/>
            <w:iCs/>
            <w:color w:val="1F3864" w:themeColor="accent1" w:themeShade="80"/>
            <w:sz w:val="12"/>
            <w:szCs w:val="12"/>
            <w:lang w:val="es-ES"/>
            <w:rPrChange w:id="1771" w:author="REBECA" w:date="2021-05-26T23:11:00Z">
              <w:rPr>
                <w:lang w:val="es-ES"/>
              </w:rPr>
            </w:rPrChange>
          </w:rPr>
          <w:t>=1)</w:t>
        </w:r>
      </w:ins>
    </w:p>
    <w:p w14:paraId="1B0DE3DB" w14:textId="77777777" w:rsidR="00A21D5D" w:rsidRPr="006D7C69" w:rsidRDefault="00A21D5D" w:rsidP="00A21D5D">
      <w:pPr>
        <w:spacing w:after="0"/>
        <w:ind w:left="0"/>
        <w:rPr>
          <w:ins w:id="1772" w:author="REBECA" w:date="2021-05-26T23:10:00Z"/>
          <w:i/>
          <w:iCs/>
          <w:color w:val="1F3864" w:themeColor="accent1" w:themeShade="80"/>
          <w:sz w:val="12"/>
          <w:szCs w:val="12"/>
          <w:lang w:val="es-ES"/>
          <w:rPrChange w:id="1773" w:author="REBECA" w:date="2021-05-26T23:11:00Z">
            <w:rPr>
              <w:ins w:id="1774" w:author="REBECA" w:date="2021-05-26T23:10:00Z"/>
              <w:lang w:val="es-ES"/>
            </w:rPr>
          </w:rPrChange>
        </w:rPr>
        <w:pPrChange w:id="1775" w:author="REBECA" w:date="2021-05-26T23:10:00Z">
          <w:pPr>
            <w:ind w:left="0"/>
          </w:pPr>
        </w:pPrChange>
      </w:pPr>
      <w:proofErr w:type="spellStart"/>
      <w:ins w:id="1776" w:author="REBECA" w:date="2021-05-26T23:10:00Z">
        <w:r w:rsidRPr="006D7C69">
          <w:rPr>
            <w:i/>
            <w:iCs/>
            <w:color w:val="1F3864" w:themeColor="accent1" w:themeShade="80"/>
            <w:sz w:val="12"/>
            <w:szCs w:val="12"/>
            <w:lang w:val="es-ES"/>
            <w:rPrChange w:id="1777" w:author="REBECA" w:date="2021-05-26T23:11:00Z">
              <w:rPr>
                <w:lang w:val="es-ES"/>
              </w:rPr>
            </w:rPrChange>
          </w:rPr>
          <w:t>document.add_paragraph</w:t>
        </w:r>
        <w:proofErr w:type="spellEnd"/>
        <w:r w:rsidRPr="006D7C69">
          <w:rPr>
            <w:i/>
            <w:iCs/>
            <w:color w:val="1F3864" w:themeColor="accent1" w:themeShade="80"/>
            <w:sz w:val="12"/>
            <w:szCs w:val="12"/>
            <w:lang w:val="es-ES"/>
            <w:rPrChange w:id="1778" w:author="REBECA" w:date="2021-05-26T23:11:00Z">
              <w:rPr>
                <w:lang w:val="es-ES"/>
              </w:rPr>
            </w:rPrChange>
          </w:rPr>
          <w:t>("El Ibex se compone de las 35 empresas con más liquidez que cotizan en el sistema bursátil español que está formado por las bolsas de Madrid, Valencia, Barcelona y Bilbao. Por ello se utiliza como referencia para conocer la situación de la Bolsa española.")</w:t>
        </w:r>
      </w:ins>
    </w:p>
    <w:p w14:paraId="7EEAFDD4" w14:textId="77777777" w:rsidR="00A21D5D" w:rsidRPr="006D7C69" w:rsidRDefault="00A21D5D" w:rsidP="00A21D5D">
      <w:pPr>
        <w:spacing w:after="0"/>
        <w:ind w:left="0"/>
        <w:rPr>
          <w:ins w:id="1779" w:author="REBECA" w:date="2021-05-26T23:10:00Z"/>
          <w:i/>
          <w:iCs/>
          <w:color w:val="1F3864" w:themeColor="accent1" w:themeShade="80"/>
          <w:sz w:val="12"/>
          <w:szCs w:val="12"/>
          <w:lang w:val="es-ES"/>
          <w:rPrChange w:id="1780" w:author="REBECA" w:date="2021-05-26T23:11:00Z">
            <w:rPr>
              <w:ins w:id="1781" w:author="REBECA" w:date="2021-05-26T23:10:00Z"/>
              <w:lang w:val="es-ES"/>
            </w:rPr>
          </w:rPrChange>
        </w:rPr>
        <w:pPrChange w:id="1782" w:author="REBECA" w:date="2021-05-26T23:10:00Z">
          <w:pPr>
            <w:ind w:left="0"/>
          </w:pPr>
        </w:pPrChange>
      </w:pPr>
      <w:proofErr w:type="spellStart"/>
      <w:ins w:id="1783" w:author="REBECA" w:date="2021-05-26T23:10:00Z">
        <w:r w:rsidRPr="006D7C69">
          <w:rPr>
            <w:i/>
            <w:iCs/>
            <w:color w:val="1F3864" w:themeColor="accent1" w:themeShade="80"/>
            <w:sz w:val="12"/>
            <w:szCs w:val="12"/>
            <w:lang w:val="es-ES"/>
            <w:rPrChange w:id="1784" w:author="REBECA" w:date="2021-05-26T23:11:00Z">
              <w:rPr>
                <w:lang w:val="es-ES"/>
              </w:rPr>
            </w:rPrChange>
          </w:rPr>
          <w:t>document.add_paragraph</w:t>
        </w:r>
        <w:proofErr w:type="spellEnd"/>
        <w:r w:rsidRPr="006D7C69">
          <w:rPr>
            <w:i/>
            <w:iCs/>
            <w:color w:val="1F3864" w:themeColor="accent1" w:themeShade="80"/>
            <w:sz w:val="12"/>
            <w:szCs w:val="12"/>
            <w:lang w:val="es-ES"/>
            <w:rPrChange w:id="1785" w:author="REBECA" w:date="2021-05-26T23:11:00Z">
              <w:rPr>
                <w:lang w:val="es-ES"/>
              </w:rPr>
            </w:rPrChange>
          </w:rPr>
          <w:t>("Si comprobamos la distribución por sectores, podemos comprobar que Electricidad y Gas es el sector más representativo, ya que supone un 22% del Ibex, seguido de la Banca, Textil y calzado, Telecomunicaciones y Minerales-transformación.")</w:t>
        </w:r>
      </w:ins>
    </w:p>
    <w:p w14:paraId="1818B3D7" w14:textId="77777777" w:rsidR="00A21D5D" w:rsidRPr="006D7C69" w:rsidRDefault="00A21D5D" w:rsidP="00A21D5D">
      <w:pPr>
        <w:spacing w:after="0"/>
        <w:ind w:left="0"/>
        <w:rPr>
          <w:ins w:id="1786" w:author="REBECA" w:date="2021-05-26T23:10:00Z"/>
          <w:i/>
          <w:iCs/>
          <w:color w:val="1F3864" w:themeColor="accent1" w:themeShade="80"/>
          <w:sz w:val="12"/>
          <w:szCs w:val="12"/>
          <w:lang w:val="es-ES"/>
          <w:rPrChange w:id="1787" w:author="REBECA" w:date="2021-05-26T23:11:00Z">
            <w:rPr>
              <w:ins w:id="1788" w:author="REBECA" w:date="2021-05-26T23:10:00Z"/>
              <w:lang w:val="es-ES"/>
            </w:rPr>
          </w:rPrChange>
        </w:rPr>
        <w:pPrChange w:id="1789" w:author="REBECA" w:date="2021-05-26T23:10:00Z">
          <w:pPr>
            <w:ind w:left="0"/>
          </w:pPr>
        </w:pPrChange>
      </w:pPr>
    </w:p>
    <w:p w14:paraId="06B80278" w14:textId="77777777" w:rsidR="00A21D5D" w:rsidRPr="006D7C69" w:rsidRDefault="00A21D5D" w:rsidP="00A21D5D">
      <w:pPr>
        <w:spacing w:after="0"/>
        <w:ind w:left="0"/>
        <w:rPr>
          <w:ins w:id="1790" w:author="REBECA" w:date="2021-05-26T23:10:00Z"/>
          <w:i/>
          <w:iCs/>
          <w:color w:val="1F3864" w:themeColor="accent1" w:themeShade="80"/>
          <w:sz w:val="12"/>
          <w:szCs w:val="12"/>
          <w:rPrChange w:id="1791" w:author="REBECA" w:date="2021-05-26T23:11:00Z">
            <w:rPr>
              <w:ins w:id="1792" w:author="REBECA" w:date="2021-05-26T23:10:00Z"/>
              <w:lang w:val="es-ES"/>
            </w:rPr>
          </w:rPrChange>
        </w:rPr>
        <w:pPrChange w:id="1793" w:author="REBECA" w:date="2021-05-26T23:10:00Z">
          <w:pPr>
            <w:ind w:left="0"/>
          </w:pPr>
        </w:pPrChange>
      </w:pPr>
      <w:proofErr w:type="spellStart"/>
      <w:ins w:id="1794" w:author="REBECA" w:date="2021-05-26T23:10:00Z">
        <w:r w:rsidRPr="006D7C69">
          <w:rPr>
            <w:i/>
            <w:iCs/>
            <w:color w:val="1F3864" w:themeColor="accent1" w:themeShade="80"/>
            <w:sz w:val="12"/>
            <w:szCs w:val="12"/>
            <w:rPrChange w:id="1795" w:author="REBECA" w:date="2021-05-26T23:11:00Z">
              <w:rPr>
                <w:lang w:val="es-ES"/>
              </w:rPr>
            </w:rPrChange>
          </w:rPr>
          <w:t>document.add_picture</w:t>
        </w:r>
        <w:proofErr w:type="spellEnd"/>
        <w:r w:rsidRPr="006D7C69">
          <w:rPr>
            <w:i/>
            <w:iCs/>
            <w:color w:val="1F3864" w:themeColor="accent1" w:themeShade="80"/>
            <w:sz w:val="12"/>
            <w:szCs w:val="12"/>
            <w:rPrChange w:id="1796" w:author="REBECA" w:date="2021-05-26T23:11:00Z">
              <w:rPr>
                <w:lang w:val="es-ES"/>
              </w:rPr>
            </w:rPrChange>
          </w:rPr>
          <w:t>("Ibex.jpg", width=Cm(11))</w:t>
        </w:r>
      </w:ins>
    </w:p>
    <w:p w14:paraId="5C437462" w14:textId="77777777" w:rsidR="00A21D5D" w:rsidRPr="006D7C69" w:rsidRDefault="00A21D5D" w:rsidP="00A21D5D">
      <w:pPr>
        <w:spacing w:after="0"/>
        <w:ind w:left="0"/>
        <w:rPr>
          <w:ins w:id="1797" w:author="REBECA" w:date="2021-05-26T23:10:00Z"/>
          <w:i/>
          <w:iCs/>
          <w:color w:val="1F3864" w:themeColor="accent1" w:themeShade="80"/>
          <w:sz w:val="12"/>
          <w:szCs w:val="12"/>
          <w:rPrChange w:id="1798" w:author="REBECA" w:date="2021-05-26T23:11:00Z">
            <w:rPr>
              <w:ins w:id="1799" w:author="REBECA" w:date="2021-05-26T23:10:00Z"/>
              <w:lang w:val="es-ES"/>
            </w:rPr>
          </w:rPrChange>
        </w:rPr>
        <w:pPrChange w:id="1800" w:author="REBECA" w:date="2021-05-26T23:10:00Z">
          <w:pPr>
            <w:ind w:left="0"/>
          </w:pPr>
        </w:pPrChange>
      </w:pPr>
    </w:p>
    <w:p w14:paraId="22D4B5AF" w14:textId="77777777" w:rsidR="00A21D5D" w:rsidRPr="006D7C69" w:rsidRDefault="00A21D5D" w:rsidP="00A21D5D">
      <w:pPr>
        <w:spacing w:after="0"/>
        <w:ind w:left="0"/>
        <w:rPr>
          <w:ins w:id="1801" w:author="REBECA" w:date="2021-05-26T23:10:00Z"/>
          <w:i/>
          <w:iCs/>
          <w:color w:val="1F3864" w:themeColor="accent1" w:themeShade="80"/>
          <w:sz w:val="12"/>
          <w:szCs w:val="12"/>
          <w:lang w:val="es-ES"/>
          <w:rPrChange w:id="1802" w:author="REBECA" w:date="2021-05-26T23:11:00Z">
            <w:rPr>
              <w:ins w:id="1803" w:author="REBECA" w:date="2021-05-26T23:10:00Z"/>
              <w:lang w:val="es-ES"/>
            </w:rPr>
          </w:rPrChange>
        </w:rPr>
        <w:pPrChange w:id="1804" w:author="REBECA" w:date="2021-05-26T23:10:00Z">
          <w:pPr>
            <w:ind w:left="0"/>
          </w:pPr>
        </w:pPrChange>
      </w:pPr>
      <w:proofErr w:type="spellStart"/>
      <w:ins w:id="1805" w:author="REBECA" w:date="2021-05-26T23:10:00Z">
        <w:r w:rsidRPr="006D7C69">
          <w:rPr>
            <w:i/>
            <w:iCs/>
            <w:color w:val="1F3864" w:themeColor="accent1" w:themeShade="80"/>
            <w:sz w:val="12"/>
            <w:szCs w:val="12"/>
            <w:lang w:val="es-ES"/>
            <w:rPrChange w:id="1806" w:author="REBECA" w:date="2021-05-26T23:11:00Z">
              <w:rPr>
                <w:lang w:val="es-ES"/>
              </w:rPr>
            </w:rPrChange>
          </w:rPr>
          <w:t>document.add_paragraph</w:t>
        </w:r>
        <w:proofErr w:type="spellEnd"/>
        <w:r w:rsidRPr="006D7C69">
          <w:rPr>
            <w:i/>
            <w:iCs/>
            <w:color w:val="1F3864" w:themeColor="accent1" w:themeShade="80"/>
            <w:sz w:val="12"/>
            <w:szCs w:val="12"/>
            <w:lang w:val="es-ES"/>
            <w:rPrChange w:id="1807" w:author="REBECA" w:date="2021-05-26T23:11:00Z">
              <w:rPr>
                <w:lang w:val="es-ES"/>
              </w:rPr>
            </w:rPrChange>
          </w:rPr>
          <w:t>("El gráfico nos muestra los 5 sectores más representativos, siendo un total de 17 sectores los que están representados en el Ibex.35")</w:t>
        </w:r>
      </w:ins>
    </w:p>
    <w:p w14:paraId="554ACB7F" w14:textId="77777777" w:rsidR="00A21D5D" w:rsidRPr="006D7C69" w:rsidRDefault="00A21D5D" w:rsidP="00A21D5D">
      <w:pPr>
        <w:spacing w:after="0"/>
        <w:ind w:left="0"/>
        <w:rPr>
          <w:ins w:id="1808" w:author="REBECA" w:date="2021-05-26T23:10:00Z"/>
          <w:i/>
          <w:iCs/>
          <w:color w:val="1F3864" w:themeColor="accent1" w:themeShade="80"/>
          <w:sz w:val="12"/>
          <w:szCs w:val="12"/>
          <w:lang w:val="es-ES"/>
          <w:rPrChange w:id="1809" w:author="REBECA" w:date="2021-05-26T23:11:00Z">
            <w:rPr>
              <w:ins w:id="1810" w:author="REBECA" w:date="2021-05-26T23:10:00Z"/>
              <w:lang w:val="es-ES"/>
            </w:rPr>
          </w:rPrChange>
        </w:rPr>
        <w:pPrChange w:id="1811" w:author="REBECA" w:date="2021-05-26T23:10:00Z">
          <w:pPr>
            <w:ind w:left="0"/>
          </w:pPr>
        </w:pPrChange>
      </w:pPr>
      <w:proofErr w:type="spellStart"/>
      <w:ins w:id="1812" w:author="REBECA" w:date="2021-05-26T23:10:00Z">
        <w:r w:rsidRPr="006D7C69">
          <w:rPr>
            <w:i/>
            <w:iCs/>
            <w:color w:val="1F3864" w:themeColor="accent1" w:themeShade="80"/>
            <w:sz w:val="12"/>
            <w:szCs w:val="12"/>
            <w:lang w:val="es-ES"/>
            <w:rPrChange w:id="1813" w:author="REBECA" w:date="2021-05-26T23:11:00Z">
              <w:rPr>
                <w:lang w:val="es-ES"/>
              </w:rPr>
            </w:rPrChange>
          </w:rPr>
          <w:t>document.add_paragraph</w:t>
        </w:r>
        <w:proofErr w:type="spellEnd"/>
        <w:r w:rsidRPr="006D7C69">
          <w:rPr>
            <w:i/>
            <w:iCs/>
            <w:color w:val="1F3864" w:themeColor="accent1" w:themeShade="80"/>
            <w:sz w:val="12"/>
            <w:szCs w:val="12"/>
            <w:lang w:val="es-ES"/>
            <w:rPrChange w:id="1814" w:author="REBECA" w:date="2021-05-26T23:11:00Z">
              <w:rPr>
                <w:lang w:val="es-ES"/>
              </w:rPr>
            </w:rPrChange>
          </w:rPr>
          <w:t>("En la siguiente tabla comprobamos la distribución por sectores del Ibex")</w:t>
        </w:r>
      </w:ins>
    </w:p>
    <w:p w14:paraId="316DA792" w14:textId="77777777" w:rsidR="00A21D5D" w:rsidRPr="006D7C69" w:rsidRDefault="00A21D5D" w:rsidP="00A21D5D">
      <w:pPr>
        <w:spacing w:after="0"/>
        <w:ind w:left="0"/>
        <w:rPr>
          <w:ins w:id="1815" w:author="REBECA" w:date="2021-05-26T23:10:00Z"/>
          <w:i/>
          <w:iCs/>
          <w:color w:val="1F3864" w:themeColor="accent1" w:themeShade="80"/>
          <w:sz w:val="12"/>
          <w:szCs w:val="12"/>
          <w:lang w:val="es-ES"/>
          <w:rPrChange w:id="1816" w:author="REBECA" w:date="2021-05-26T23:11:00Z">
            <w:rPr>
              <w:ins w:id="1817" w:author="REBECA" w:date="2021-05-26T23:10:00Z"/>
              <w:lang w:val="es-ES"/>
            </w:rPr>
          </w:rPrChange>
        </w:rPr>
        <w:pPrChange w:id="1818" w:author="REBECA" w:date="2021-05-26T23:10:00Z">
          <w:pPr>
            <w:ind w:left="0"/>
          </w:pPr>
        </w:pPrChange>
      </w:pPr>
    </w:p>
    <w:p w14:paraId="56C25D1C" w14:textId="77777777" w:rsidR="00A21D5D" w:rsidRPr="006D7C69" w:rsidRDefault="00A21D5D" w:rsidP="00A21D5D">
      <w:pPr>
        <w:spacing w:after="0"/>
        <w:ind w:left="0"/>
        <w:rPr>
          <w:ins w:id="1819" w:author="REBECA" w:date="2021-05-26T23:10:00Z"/>
          <w:i/>
          <w:iCs/>
          <w:color w:val="1F3864" w:themeColor="accent1" w:themeShade="80"/>
          <w:sz w:val="12"/>
          <w:szCs w:val="12"/>
          <w:rPrChange w:id="1820" w:author="REBECA" w:date="2021-05-26T23:11:00Z">
            <w:rPr>
              <w:ins w:id="1821" w:author="REBECA" w:date="2021-05-26T23:10:00Z"/>
              <w:lang w:val="es-ES"/>
            </w:rPr>
          </w:rPrChange>
        </w:rPr>
        <w:pPrChange w:id="1822" w:author="REBECA" w:date="2021-05-26T23:10:00Z">
          <w:pPr>
            <w:ind w:left="0"/>
          </w:pPr>
        </w:pPrChange>
      </w:pPr>
      <w:ins w:id="1823" w:author="REBECA" w:date="2021-05-26T23:10:00Z">
        <w:r w:rsidRPr="006D7C69">
          <w:rPr>
            <w:i/>
            <w:iCs/>
            <w:color w:val="1F3864" w:themeColor="accent1" w:themeShade="80"/>
            <w:sz w:val="12"/>
            <w:szCs w:val="12"/>
            <w:rPrChange w:id="1824" w:author="REBECA" w:date="2021-05-26T23:11:00Z">
              <w:rPr>
                <w:lang w:val="es-ES"/>
              </w:rPr>
            </w:rPrChange>
          </w:rPr>
          <w:t xml:space="preserve">table = </w:t>
        </w:r>
        <w:proofErr w:type="spellStart"/>
        <w:r w:rsidRPr="006D7C69">
          <w:rPr>
            <w:i/>
            <w:iCs/>
            <w:color w:val="1F3864" w:themeColor="accent1" w:themeShade="80"/>
            <w:sz w:val="12"/>
            <w:szCs w:val="12"/>
            <w:rPrChange w:id="1825" w:author="REBECA" w:date="2021-05-26T23:11:00Z">
              <w:rPr>
                <w:lang w:val="es-ES"/>
              </w:rPr>
            </w:rPrChange>
          </w:rPr>
          <w:t>document.add_table</w:t>
        </w:r>
        <w:proofErr w:type="spellEnd"/>
        <w:r w:rsidRPr="006D7C69">
          <w:rPr>
            <w:i/>
            <w:iCs/>
            <w:color w:val="1F3864" w:themeColor="accent1" w:themeShade="80"/>
            <w:sz w:val="12"/>
            <w:szCs w:val="12"/>
            <w:rPrChange w:id="1826" w:author="REBECA" w:date="2021-05-26T23:11:00Z">
              <w:rPr>
                <w:lang w:val="es-ES"/>
              </w:rPr>
            </w:rPrChange>
          </w:rPr>
          <w:t>(rows=1, cols=2, style='Colorful Shading Accent 1')</w:t>
        </w:r>
      </w:ins>
    </w:p>
    <w:p w14:paraId="797AE98A" w14:textId="77777777" w:rsidR="00A21D5D" w:rsidRPr="006D7C69" w:rsidRDefault="00A21D5D" w:rsidP="00A21D5D">
      <w:pPr>
        <w:spacing w:after="0"/>
        <w:ind w:left="0"/>
        <w:rPr>
          <w:ins w:id="1827" w:author="REBECA" w:date="2021-05-26T23:10:00Z"/>
          <w:i/>
          <w:iCs/>
          <w:color w:val="1F3864" w:themeColor="accent1" w:themeShade="80"/>
          <w:sz w:val="12"/>
          <w:szCs w:val="12"/>
          <w:rPrChange w:id="1828" w:author="REBECA" w:date="2021-05-26T23:11:00Z">
            <w:rPr>
              <w:ins w:id="1829" w:author="REBECA" w:date="2021-05-26T23:10:00Z"/>
              <w:lang w:val="es-ES"/>
            </w:rPr>
          </w:rPrChange>
        </w:rPr>
        <w:pPrChange w:id="1830" w:author="REBECA" w:date="2021-05-26T23:10:00Z">
          <w:pPr>
            <w:ind w:left="0"/>
          </w:pPr>
        </w:pPrChange>
      </w:pPr>
      <w:ins w:id="1831" w:author="REBECA" w:date="2021-05-26T23:10:00Z">
        <w:r w:rsidRPr="006D7C69">
          <w:rPr>
            <w:i/>
            <w:iCs/>
            <w:color w:val="1F3864" w:themeColor="accent1" w:themeShade="80"/>
            <w:sz w:val="12"/>
            <w:szCs w:val="12"/>
            <w:rPrChange w:id="1832" w:author="REBECA" w:date="2021-05-26T23:11:00Z">
              <w:rPr>
                <w:lang w:val="es-ES"/>
              </w:rPr>
            </w:rPrChange>
          </w:rPr>
          <w:t xml:space="preserve">#font = </w:t>
        </w:r>
        <w:proofErr w:type="spellStart"/>
        <w:r w:rsidRPr="006D7C69">
          <w:rPr>
            <w:i/>
            <w:iCs/>
            <w:color w:val="1F3864" w:themeColor="accent1" w:themeShade="80"/>
            <w:sz w:val="12"/>
            <w:szCs w:val="12"/>
            <w:rPrChange w:id="1833" w:author="REBECA" w:date="2021-05-26T23:11:00Z">
              <w:rPr>
                <w:lang w:val="es-ES"/>
              </w:rPr>
            </w:rPrChange>
          </w:rPr>
          <w:t>row_cells</w:t>
        </w:r>
        <w:proofErr w:type="spellEnd"/>
        <w:r w:rsidRPr="006D7C69">
          <w:rPr>
            <w:i/>
            <w:iCs/>
            <w:color w:val="1F3864" w:themeColor="accent1" w:themeShade="80"/>
            <w:sz w:val="12"/>
            <w:szCs w:val="12"/>
            <w:rPrChange w:id="1834" w:author="REBECA" w:date="2021-05-26T23:11:00Z">
              <w:rPr>
                <w:lang w:val="es-ES"/>
              </w:rPr>
            </w:rPrChange>
          </w:rPr>
          <w:t>[0].text</w:t>
        </w:r>
      </w:ins>
    </w:p>
    <w:p w14:paraId="7B5E4253" w14:textId="77777777" w:rsidR="00A21D5D" w:rsidRPr="006D7C69" w:rsidRDefault="00A21D5D" w:rsidP="00A21D5D">
      <w:pPr>
        <w:spacing w:after="0"/>
        <w:ind w:left="0"/>
        <w:rPr>
          <w:ins w:id="1835" w:author="REBECA" w:date="2021-05-26T23:10:00Z"/>
          <w:i/>
          <w:iCs/>
          <w:color w:val="1F3864" w:themeColor="accent1" w:themeShade="80"/>
          <w:sz w:val="12"/>
          <w:szCs w:val="12"/>
          <w:rPrChange w:id="1836" w:author="REBECA" w:date="2021-05-26T23:11:00Z">
            <w:rPr>
              <w:ins w:id="1837" w:author="REBECA" w:date="2021-05-26T23:10:00Z"/>
              <w:lang w:val="es-ES"/>
            </w:rPr>
          </w:rPrChange>
        </w:rPr>
        <w:pPrChange w:id="1838" w:author="REBECA" w:date="2021-05-26T23:10:00Z">
          <w:pPr>
            <w:ind w:left="0"/>
          </w:pPr>
        </w:pPrChange>
      </w:pPr>
      <w:proofErr w:type="spellStart"/>
      <w:ins w:id="1839" w:author="REBECA" w:date="2021-05-26T23:10:00Z">
        <w:r w:rsidRPr="006D7C69">
          <w:rPr>
            <w:i/>
            <w:iCs/>
            <w:color w:val="1F3864" w:themeColor="accent1" w:themeShade="80"/>
            <w:sz w:val="12"/>
            <w:szCs w:val="12"/>
            <w:rPrChange w:id="1840" w:author="REBECA" w:date="2021-05-26T23:11:00Z">
              <w:rPr>
                <w:lang w:val="es-ES"/>
              </w:rPr>
            </w:rPrChange>
          </w:rPr>
          <w:t>table.height</w:t>
        </w:r>
        <w:proofErr w:type="spellEnd"/>
        <w:r w:rsidRPr="006D7C69">
          <w:rPr>
            <w:i/>
            <w:iCs/>
            <w:color w:val="1F3864" w:themeColor="accent1" w:themeShade="80"/>
            <w:sz w:val="12"/>
            <w:szCs w:val="12"/>
            <w:rPrChange w:id="1841" w:author="REBECA" w:date="2021-05-26T23:11:00Z">
              <w:rPr>
                <w:lang w:val="es-ES"/>
              </w:rPr>
            </w:rPrChange>
          </w:rPr>
          <w:t xml:space="preserve"> = Pt(8)</w:t>
        </w:r>
      </w:ins>
    </w:p>
    <w:p w14:paraId="6A235945" w14:textId="77777777" w:rsidR="00A21D5D" w:rsidRPr="006D7C69" w:rsidRDefault="00A21D5D" w:rsidP="00A21D5D">
      <w:pPr>
        <w:spacing w:after="0"/>
        <w:ind w:left="0"/>
        <w:rPr>
          <w:ins w:id="1842" w:author="REBECA" w:date="2021-05-26T23:10:00Z"/>
          <w:i/>
          <w:iCs/>
          <w:color w:val="1F3864" w:themeColor="accent1" w:themeShade="80"/>
          <w:sz w:val="12"/>
          <w:szCs w:val="12"/>
          <w:rPrChange w:id="1843" w:author="REBECA" w:date="2021-05-26T23:11:00Z">
            <w:rPr>
              <w:ins w:id="1844" w:author="REBECA" w:date="2021-05-26T23:10:00Z"/>
              <w:lang w:val="es-ES"/>
            </w:rPr>
          </w:rPrChange>
        </w:rPr>
        <w:pPrChange w:id="1845" w:author="REBECA" w:date="2021-05-26T23:10:00Z">
          <w:pPr>
            <w:ind w:left="0"/>
          </w:pPr>
        </w:pPrChange>
      </w:pPr>
    </w:p>
    <w:p w14:paraId="6924944A" w14:textId="77777777" w:rsidR="00A21D5D" w:rsidRPr="006D7C69" w:rsidRDefault="00A21D5D" w:rsidP="00A21D5D">
      <w:pPr>
        <w:spacing w:after="0"/>
        <w:ind w:left="0"/>
        <w:rPr>
          <w:ins w:id="1846" w:author="REBECA" w:date="2021-05-26T23:10:00Z"/>
          <w:i/>
          <w:iCs/>
          <w:color w:val="1F3864" w:themeColor="accent1" w:themeShade="80"/>
          <w:sz w:val="12"/>
          <w:szCs w:val="12"/>
          <w:rPrChange w:id="1847" w:author="REBECA" w:date="2021-05-26T23:11:00Z">
            <w:rPr>
              <w:ins w:id="1848" w:author="REBECA" w:date="2021-05-26T23:10:00Z"/>
              <w:lang w:val="es-ES"/>
            </w:rPr>
          </w:rPrChange>
        </w:rPr>
        <w:pPrChange w:id="1849" w:author="REBECA" w:date="2021-05-26T23:10:00Z">
          <w:pPr>
            <w:ind w:left="0"/>
          </w:pPr>
        </w:pPrChange>
      </w:pPr>
      <w:proofErr w:type="spellStart"/>
      <w:ins w:id="1850" w:author="REBECA" w:date="2021-05-26T23:10:00Z">
        <w:r w:rsidRPr="006D7C69">
          <w:rPr>
            <w:i/>
            <w:iCs/>
            <w:color w:val="1F3864" w:themeColor="accent1" w:themeShade="80"/>
            <w:sz w:val="12"/>
            <w:szCs w:val="12"/>
            <w:rPrChange w:id="1851" w:author="REBECA" w:date="2021-05-26T23:11:00Z">
              <w:rPr>
                <w:lang w:val="es-ES"/>
              </w:rPr>
            </w:rPrChange>
          </w:rPr>
          <w:t>table.rows</w:t>
        </w:r>
        <w:proofErr w:type="spellEnd"/>
        <w:r w:rsidRPr="006D7C69">
          <w:rPr>
            <w:i/>
            <w:iCs/>
            <w:color w:val="1F3864" w:themeColor="accent1" w:themeShade="80"/>
            <w:sz w:val="12"/>
            <w:szCs w:val="12"/>
            <w:rPrChange w:id="1852" w:author="REBECA" w:date="2021-05-26T23:11:00Z">
              <w:rPr>
                <w:lang w:val="es-ES"/>
              </w:rPr>
            </w:rPrChange>
          </w:rPr>
          <w:t>[0].cells[0].text = '</w:t>
        </w:r>
        <w:proofErr w:type="spellStart"/>
        <w:r w:rsidRPr="006D7C69">
          <w:rPr>
            <w:i/>
            <w:iCs/>
            <w:color w:val="1F3864" w:themeColor="accent1" w:themeShade="80"/>
            <w:sz w:val="12"/>
            <w:szCs w:val="12"/>
            <w:rPrChange w:id="1853" w:author="REBECA" w:date="2021-05-26T23:11:00Z">
              <w:rPr>
                <w:lang w:val="es-ES"/>
              </w:rPr>
            </w:rPrChange>
          </w:rPr>
          <w:t>Sectores</w:t>
        </w:r>
        <w:proofErr w:type="spellEnd"/>
        <w:r w:rsidRPr="006D7C69">
          <w:rPr>
            <w:i/>
            <w:iCs/>
            <w:color w:val="1F3864" w:themeColor="accent1" w:themeShade="80"/>
            <w:sz w:val="12"/>
            <w:szCs w:val="12"/>
            <w:rPrChange w:id="1854" w:author="REBECA" w:date="2021-05-26T23:11:00Z">
              <w:rPr>
                <w:lang w:val="es-ES"/>
              </w:rPr>
            </w:rPrChange>
          </w:rPr>
          <w:t>'</w:t>
        </w:r>
      </w:ins>
    </w:p>
    <w:p w14:paraId="3B59CE20" w14:textId="77777777" w:rsidR="00A21D5D" w:rsidRPr="006D7C69" w:rsidRDefault="00A21D5D" w:rsidP="00A21D5D">
      <w:pPr>
        <w:spacing w:after="0"/>
        <w:ind w:left="0"/>
        <w:rPr>
          <w:ins w:id="1855" w:author="REBECA" w:date="2021-05-26T23:10:00Z"/>
          <w:i/>
          <w:iCs/>
          <w:color w:val="1F3864" w:themeColor="accent1" w:themeShade="80"/>
          <w:sz w:val="12"/>
          <w:szCs w:val="12"/>
          <w:rPrChange w:id="1856" w:author="REBECA" w:date="2021-05-26T23:11:00Z">
            <w:rPr>
              <w:ins w:id="1857" w:author="REBECA" w:date="2021-05-26T23:10:00Z"/>
              <w:lang w:val="es-ES"/>
            </w:rPr>
          </w:rPrChange>
        </w:rPr>
        <w:pPrChange w:id="1858" w:author="REBECA" w:date="2021-05-26T23:10:00Z">
          <w:pPr>
            <w:ind w:left="0"/>
          </w:pPr>
        </w:pPrChange>
      </w:pPr>
      <w:proofErr w:type="spellStart"/>
      <w:ins w:id="1859" w:author="REBECA" w:date="2021-05-26T23:10:00Z">
        <w:r w:rsidRPr="006D7C69">
          <w:rPr>
            <w:i/>
            <w:iCs/>
            <w:color w:val="1F3864" w:themeColor="accent1" w:themeShade="80"/>
            <w:sz w:val="12"/>
            <w:szCs w:val="12"/>
            <w:rPrChange w:id="1860" w:author="REBECA" w:date="2021-05-26T23:11:00Z">
              <w:rPr>
                <w:lang w:val="es-ES"/>
              </w:rPr>
            </w:rPrChange>
          </w:rPr>
          <w:lastRenderedPageBreak/>
          <w:t>table.rows</w:t>
        </w:r>
        <w:proofErr w:type="spellEnd"/>
        <w:r w:rsidRPr="006D7C69">
          <w:rPr>
            <w:i/>
            <w:iCs/>
            <w:color w:val="1F3864" w:themeColor="accent1" w:themeShade="80"/>
            <w:sz w:val="12"/>
            <w:szCs w:val="12"/>
            <w:rPrChange w:id="1861" w:author="REBECA" w:date="2021-05-26T23:11:00Z">
              <w:rPr>
                <w:lang w:val="es-ES"/>
              </w:rPr>
            </w:rPrChange>
          </w:rPr>
          <w:t>[0].cells[1].text = '</w:t>
        </w:r>
        <w:proofErr w:type="spellStart"/>
        <w:r w:rsidRPr="006D7C69">
          <w:rPr>
            <w:i/>
            <w:iCs/>
            <w:color w:val="1F3864" w:themeColor="accent1" w:themeShade="80"/>
            <w:sz w:val="12"/>
            <w:szCs w:val="12"/>
            <w:rPrChange w:id="1862" w:author="REBECA" w:date="2021-05-26T23:11:00Z">
              <w:rPr>
                <w:lang w:val="es-ES"/>
              </w:rPr>
            </w:rPrChange>
          </w:rPr>
          <w:t>Ponderación</w:t>
        </w:r>
        <w:proofErr w:type="spellEnd"/>
        <w:r w:rsidRPr="006D7C69">
          <w:rPr>
            <w:i/>
            <w:iCs/>
            <w:color w:val="1F3864" w:themeColor="accent1" w:themeShade="80"/>
            <w:sz w:val="12"/>
            <w:szCs w:val="12"/>
            <w:rPrChange w:id="1863" w:author="REBECA" w:date="2021-05-26T23:11:00Z">
              <w:rPr>
                <w:lang w:val="es-ES"/>
              </w:rPr>
            </w:rPrChange>
          </w:rPr>
          <w:t>'</w:t>
        </w:r>
      </w:ins>
    </w:p>
    <w:p w14:paraId="7F456309" w14:textId="77777777" w:rsidR="00A21D5D" w:rsidRPr="006D7C69" w:rsidRDefault="00A21D5D" w:rsidP="00A21D5D">
      <w:pPr>
        <w:spacing w:after="0"/>
        <w:ind w:left="0"/>
        <w:rPr>
          <w:ins w:id="1864" w:author="REBECA" w:date="2021-05-26T23:10:00Z"/>
          <w:i/>
          <w:iCs/>
          <w:color w:val="1F3864" w:themeColor="accent1" w:themeShade="80"/>
          <w:sz w:val="12"/>
          <w:szCs w:val="12"/>
          <w:rPrChange w:id="1865" w:author="REBECA" w:date="2021-05-26T23:11:00Z">
            <w:rPr>
              <w:ins w:id="1866" w:author="REBECA" w:date="2021-05-26T23:10:00Z"/>
              <w:lang w:val="es-ES"/>
            </w:rPr>
          </w:rPrChange>
        </w:rPr>
        <w:pPrChange w:id="1867" w:author="REBECA" w:date="2021-05-26T23:10:00Z">
          <w:pPr>
            <w:ind w:left="0"/>
          </w:pPr>
        </w:pPrChange>
      </w:pPr>
    </w:p>
    <w:p w14:paraId="23F54011" w14:textId="77777777" w:rsidR="00A21D5D" w:rsidRPr="006D7C69" w:rsidRDefault="00A21D5D" w:rsidP="00A21D5D">
      <w:pPr>
        <w:spacing w:after="0"/>
        <w:ind w:left="0"/>
        <w:rPr>
          <w:ins w:id="1868" w:author="REBECA" w:date="2021-05-26T23:10:00Z"/>
          <w:i/>
          <w:iCs/>
          <w:color w:val="1F3864" w:themeColor="accent1" w:themeShade="80"/>
          <w:sz w:val="12"/>
          <w:szCs w:val="12"/>
          <w:rPrChange w:id="1869" w:author="REBECA" w:date="2021-05-26T23:11:00Z">
            <w:rPr>
              <w:ins w:id="1870" w:author="REBECA" w:date="2021-05-26T23:10:00Z"/>
              <w:lang w:val="es-ES"/>
            </w:rPr>
          </w:rPrChange>
        </w:rPr>
        <w:pPrChange w:id="1871" w:author="REBECA" w:date="2021-05-26T23:10:00Z">
          <w:pPr>
            <w:ind w:left="0"/>
          </w:pPr>
        </w:pPrChange>
      </w:pPr>
      <w:ins w:id="1872" w:author="REBECA" w:date="2021-05-26T23:10:00Z">
        <w:r w:rsidRPr="006D7C69">
          <w:rPr>
            <w:i/>
            <w:iCs/>
            <w:color w:val="1F3864" w:themeColor="accent1" w:themeShade="80"/>
            <w:sz w:val="12"/>
            <w:szCs w:val="12"/>
            <w:rPrChange w:id="1873" w:author="REBECA" w:date="2021-05-26T23:11:00Z">
              <w:rPr>
                <w:lang w:val="es-ES"/>
              </w:rPr>
            </w:rPrChange>
          </w:rPr>
          <w:t xml:space="preserve">for </w:t>
        </w:r>
        <w:proofErr w:type="spellStart"/>
        <w:r w:rsidRPr="006D7C69">
          <w:rPr>
            <w:i/>
            <w:iCs/>
            <w:color w:val="1F3864" w:themeColor="accent1" w:themeShade="80"/>
            <w:sz w:val="12"/>
            <w:szCs w:val="12"/>
            <w:rPrChange w:id="1874" w:author="REBECA" w:date="2021-05-26T23:11:00Z">
              <w:rPr>
                <w:lang w:val="es-ES"/>
              </w:rPr>
            </w:rPrChange>
          </w:rPr>
          <w:t>i,p</w:t>
        </w:r>
        <w:proofErr w:type="spellEnd"/>
        <w:r w:rsidRPr="006D7C69">
          <w:rPr>
            <w:i/>
            <w:iCs/>
            <w:color w:val="1F3864" w:themeColor="accent1" w:themeShade="80"/>
            <w:sz w:val="12"/>
            <w:szCs w:val="12"/>
            <w:rPrChange w:id="1875" w:author="REBECA" w:date="2021-05-26T23:11:00Z">
              <w:rPr>
                <w:lang w:val="es-ES"/>
              </w:rPr>
            </w:rPrChange>
          </w:rPr>
          <w:t xml:space="preserve">  in zip(</w:t>
        </w:r>
        <w:proofErr w:type="spellStart"/>
        <w:r w:rsidRPr="006D7C69">
          <w:rPr>
            <w:i/>
            <w:iCs/>
            <w:color w:val="1F3864" w:themeColor="accent1" w:themeShade="80"/>
            <w:sz w:val="12"/>
            <w:szCs w:val="12"/>
            <w:rPrChange w:id="1876" w:author="REBECA" w:date="2021-05-26T23:11:00Z">
              <w:rPr>
                <w:lang w:val="es-ES"/>
              </w:rPr>
            </w:rPrChange>
          </w:rPr>
          <w:t>sectores</w:t>
        </w:r>
        <w:proofErr w:type="spellEnd"/>
        <w:r w:rsidRPr="006D7C69">
          <w:rPr>
            <w:i/>
            <w:iCs/>
            <w:color w:val="1F3864" w:themeColor="accent1" w:themeShade="80"/>
            <w:sz w:val="12"/>
            <w:szCs w:val="12"/>
            <w:rPrChange w:id="1877" w:author="REBECA" w:date="2021-05-26T23:11:00Z">
              <w:rPr>
                <w:lang w:val="es-ES"/>
              </w:rPr>
            </w:rPrChange>
          </w:rPr>
          <w:t xml:space="preserve">, </w:t>
        </w:r>
        <w:proofErr w:type="spellStart"/>
        <w:r w:rsidRPr="006D7C69">
          <w:rPr>
            <w:i/>
            <w:iCs/>
            <w:color w:val="1F3864" w:themeColor="accent1" w:themeShade="80"/>
            <w:sz w:val="12"/>
            <w:szCs w:val="12"/>
            <w:rPrChange w:id="1878" w:author="REBECA" w:date="2021-05-26T23:11:00Z">
              <w:rPr>
                <w:lang w:val="es-ES"/>
              </w:rPr>
            </w:rPrChange>
          </w:rPr>
          <w:t>ponderaciones</w:t>
        </w:r>
        <w:proofErr w:type="spellEnd"/>
        <w:r w:rsidRPr="006D7C69">
          <w:rPr>
            <w:i/>
            <w:iCs/>
            <w:color w:val="1F3864" w:themeColor="accent1" w:themeShade="80"/>
            <w:sz w:val="12"/>
            <w:szCs w:val="12"/>
            <w:rPrChange w:id="1879" w:author="REBECA" w:date="2021-05-26T23:11:00Z">
              <w:rPr>
                <w:lang w:val="es-ES"/>
              </w:rPr>
            </w:rPrChange>
          </w:rPr>
          <w:t>):</w:t>
        </w:r>
      </w:ins>
    </w:p>
    <w:p w14:paraId="12A77FF4" w14:textId="77777777" w:rsidR="00A21D5D" w:rsidRPr="006D7C69" w:rsidRDefault="00A21D5D" w:rsidP="00A21D5D">
      <w:pPr>
        <w:spacing w:after="0"/>
        <w:ind w:left="0"/>
        <w:rPr>
          <w:ins w:id="1880" w:author="REBECA" w:date="2021-05-26T23:10:00Z"/>
          <w:i/>
          <w:iCs/>
          <w:color w:val="1F3864" w:themeColor="accent1" w:themeShade="80"/>
          <w:sz w:val="12"/>
          <w:szCs w:val="12"/>
          <w:rPrChange w:id="1881" w:author="REBECA" w:date="2021-05-26T23:11:00Z">
            <w:rPr>
              <w:ins w:id="1882" w:author="REBECA" w:date="2021-05-26T23:10:00Z"/>
              <w:lang w:val="es-ES"/>
            </w:rPr>
          </w:rPrChange>
        </w:rPr>
        <w:pPrChange w:id="1883" w:author="REBECA" w:date="2021-05-26T23:10:00Z">
          <w:pPr>
            <w:ind w:left="0"/>
          </w:pPr>
        </w:pPrChange>
      </w:pPr>
      <w:ins w:id="1884" w:author="REBECA" w:date="2021-05-26T23:10:00Z">
        <w:r w:rsidRPr="006D7C69">
          <w:rPr>
            <w:i/>
            <w:iCs/>
            <w:color w:val="1F3864" w:themeColor="accent1" w:themeShade="80"/>
            <w:sz w:val="12"/>
            <w:szCs w:val="12"/>
            <w:rPrChange w:id="1885" w:author="REBECA" w:date="2021-05-26T23:11:00Z">
              <w:rPr>
                <w:lang w:val="es-ES"/>
              </w:rPr>
            </w:rPrChange>
          </w:rPr>
          <w:t xml:space="preserve">    </w:t>
        </w:r>
        <w:proofErr w:type="spellStart"/>
        <w:r w:rsidRPr="006D7C69">
          <w:rPr>
            <w:i/>
            <w:iCs/>
            <w:color w:val="1F3864" w:themeColor="accent1" w:themeShade="80"/>
            <w:sz w:val="12"/>
            <w:szCs w:val="12"/>
            <w:rPrChange w:id="1886" w:author="REBECA" w:date="2021-05-26T23:11:00Z">
              <w:rPr>
                <w:lang w:val="es-ES"/>
              </w:rPr>
            </w:rPrChange>
          </w:rPr>
          <w:t>row_cells</w:t>
        </w:r>
        <w:proofErr w:type="spellEnd"/>
        <w:r w:rsidRPr="006D7C69">
          <w:rPr>
            <w:i/>
            <w:iCs/>
            <w:color w:val="1F3864" w:themeColor="accent1" w:themeShade="80"/>
            <w:sz w:val="12"/>
            <w:szCs w:val="12"/>
            <w:rPrChange w:id="1887" w:author="REBECA" w:date="2021-05-26T23:11:00Z">
              <w:rPr>
                <w:lang w:val="es-ES"/>
              </w:rPr>
            </w:rPrChange>
          </w:rPr>
          <w:t xml:space="preserve"> = </w:t>
        </w:r>
        <w:proofErr w:type="spellStart"/>
        <w:r w:rsidRPr="006D7C69">
          <w:rPr>
            <w:i/>
            <w:iCs/>
            <w:color w:val="1F3864" w:themeColor="accent1" w:themeShade="80"/>
            <w:sz w:val="12"/>
            <w:szCs w:val="12"/>
            <w:rPrChange w:id="1888" w:author="REBECA" w:date="2021-05-26T23:11:00Z">
              <w:rPr>
                <w:lang w:val="es-ES"/>
              </w:rPr>
            </w:rPrChange>
          </w:rPr>
          <w:t>table.add_row</w:t>
        </w:r>
        <w:proofErr w:type="spellEnd"/>
        <w:r w:rsidRPr="006D7C69">
          <w:rPr>
            <w:i/>
            <w:iCs/>
            <w:color w:val="1F3864" w:themeColor="accent1" w:themeShade="80"/>
            <w:sz w:val="12"/>
            <w:szCs w:val="12"/>
            <w:rPrChange w:id="1889" w:author="REBECA" w:date="2021-05-26T23:11:00Z">
              <w:rPr>
                <w:lang w:val="es-ES"/>
              </w:rPr>
            </w:rPrChange>
          </w:rPr>
          <w:t>().cells</w:t>
        </w:r>
      </w:ins>
    </w:p>
    <w:p w14:paraId="3EE47AD3" w14:textId="77777777" w:rsidR="00A21D5D" w:rsidRPr="006D7C69" w:rsidRDefault="00A21D5D" w:rsidP="00A21D5D">
      <w:pPr>
        <w:spacing w:after="0"/>
        <w:ind w:left="0"/>
        <w:rPr>
          <w:ins w:id="1890" w:author="REBECA" w:date="2021-05-26T23:10:00Z"/>
          <w:i/>
          <w:iCs/>
          <w:color w:val="1F3864" w:themeColor="accent1" w:themeShade="80"/>
          <w:sz w:val="12"/>
          <w:szCs w:val="12"/>
          <w:rPrChange w:id="1891" w:author="REBECA" w:date="2021-05-26T23:11:00Z">
            <w:rPr>
              <w:ins w:id="1892" w:author="REBECA" w:date="2021-05-26T23:10:00Z"/>
              <w:lang w:val="es-ES"/>
            </w:rPr>
          </w:rPrChange>
        </w:rPr>
        <w:pPrChange w:id="1893" w:author="REBECA" w:date="2021-05-26T23:10:00Z">
          <w:pPr>
            <w:ind w:left="0"/>
          </w:pPr>
        </w:pPrChange>
      </w:pPr>
      <w:ins w:id="1894" w:author="REBECA" w:date="2021-05-26T23:10:00Z">
        <w:r w:rsidRPr="006D7C69">
          <w:rPr>
            <w:i/>
            <w:iCs/>
            <w:color w:val="1F3864" w:themeColor="accent1" w:themeShade="80"/>
            <w:sz w:val="12"/>
            <w:szCs w:val="12"/>
            <w:rPrChange w:id="1895" w:author="REBECA" w:date="2021-05-26T23:11:00Z">
              <w:rPr>
                <w:lang w:val="es-ES"/>
              </w:rPr>
            </w:rPrChange>
          </w:rPr>
          <w:t xml:space="preserve">    </w:t>
        </w:r>
        <w:proofErr w:type="spellStart"/>
        <w:r w:rsidRPr="006D7C69">
          <w:rPr>
            <w:i/>
            <w:iCs/>
            <w:color w:val="1F3864" w:themeColor="accent1" w:themeShade="80"/>
            <w:sz w:val="12"/>
            <w:szCs w:val="12"/>
            <w:rPrChange w:id="1896" w:author="REBECA" w:date="2021-05-26T23:11:00Z">
              <w:rPr>
                <w:lang w:val="es-ES"/>
              </w:rPr>
            </w:rPrChange>
          </w:rPr>
          <w:t>row_cells</w:t>
        </w:r>
        <w:proofErr w:type="spellEnd"/>
        <w:r w:rsidRPr="006D7C69">
          <w:rPr>
            <w:i/>
            <w:iCs/>
            <w:color w:val="1F3864" w:themeColor="accent1" w:themeShade="80"/>
            <w:sz w:val="12"/>
            <w:szCs w:val="12"/>
            <w:rPrChange w:id="1897" w:author="REBECA" w:date="2021-05-26T23:11:00Z">
              <w:rPr>
                <w:lang w:val="es-ES"/>
              </w:rPr>
            </w:rPrChange>
          </w:rPr>
          <w:t xml:space="preserve">[0].text = </w:t>
        </w:r>
        <w:proofErr w:type="spellStart"/>
        <w:r w:rsidRPr="006D7C69">
          <w:rPr>
            <w:i/>
            <w:iCs/>
            <w:color w:val="1F3864" w:themeColor="accent1" w:themeShade="80"/>
            <w:sz w:val="12"/>
            <w:szCs w:val="12"/>
            <w:rPrChange w:id="1898" w:author="REBECA" w:date="2021-05-26T23:11:00Z">
              <w:rPr>
                <w:lang w:val="es-ES"/>
              </w:rPr>
            </w:rPrChange>
          </w:rPr>
          <w:t>i</w:t>
        </w:r>
        <w:proofErr w:type="spellEnd"/>
      </w:ins>
    </w:p>
    <w:p w14:paraId="5E48B98E" w14:textId="77777777" w:rsidR="00A21D5D" w:rsidRPr="006D7C69" w:rsidRDefault="00A21D5D" w:rsidP="00A21D5D">
      <w:pPr>
        <w:spacing w:after="0"/>
        <w:ind w:left="0"/>
        <w:rPr>
          <w:ins w:id="1899" w:author="REBECA" w:date="2021-05-26T23:10:00Z"/>
          <w:i/>
          <w:iCs/>
          <w:color w:val="1F3864" w:themeColor="accent1" w:themeShade="80"/>
          <w:sz w:val="12"/>
          <w:szCs w:val="12"/>
          <w:rPrChange w:id="1900" w:author="REBECA" w:date="2021-05-26T23:11:00Z">
            <w:rPr>
              <w:ins w:id="1901" w:author="REBECA" w:date="2021-05-26T23:10:00Z"/>
              <w:lang w:val="es-ES"/>
            </w:rPr>
          </w:rPrChange>
        </w:rPr>
        <w:pPrChange w:id="1902" w:author="REBECA" w:date="2021-05-26T23:10:00Z">
          <w:pPr>
            <w:ind w:left="0"/>
          </w:pPr>
        </w:pPrChange>
      </w:pPr>
      <w:ins w:id="1903" w:author="REBECA" w:date="2021-05-26T23:10:00Z">
        <w:r w:rsidRPr="006D7C69">
          <w:rPr>
            <w:i/>
            <w:iCs/>
            <w:color w:val="1F3864" w:themeColor="accent1" w:themeShade="80"/>
            <w:sz w:val="12"/>
            <w:szCs w:val="12"/>
            <w:rPrChange w:id="1904" w:author="REBECA" w:date="2021-05-26T23:11:00Z">
              <w:rPr>
                <w:lang w:val="es-ES"/>
              </w:rPr>
            </w:rPrChange>
          </w:rPr>
          <w:t xml:space="preserve">    </w:t>
        </w:r>
        <w:proofErr w:type="spellStart"/>
        <w:r w:rsidRPr="006D7C69">
          <w:rPr>
            <w:i/>
            <w:iCs/>
            <w:color w:val="1F3864" w:themeColor="accent1" w:themeShade="80"/>
            <w:sz w:val="12"/>
            <w:szCs w:val="12"/>
            <w:rPrChange w:id="1905" w:author="REBECA" w:date="2021-05-26T23:11:00Z">
              <w:rPr>
                <w:lang w:val="es-ES"/>
              </w:rPr>
            </w:rPrChange>
          </w:rPr>
          <w:t>row_cells</w:t>
        </w:r>
        <w:proofErr w:type="spellEnd"/>
        <w:r w:rsidRPr="006D7C69">
          <w:rPr>
            <w:i/>
            <w:iCs/>
            <w:color w:val="1F3864" w:themeColor="accent1" w:themeShade="80"/>
            <w:sz w:val="12"/>
            <w:szCs w:val="12"/>
            <w:rPrChange w:id="1906" w:author="REBECA" w:date="2021-05-26T23:11:00Z">
              <w:rPr>
                <w:lang w:val="es-ES"/>
              </w:rPr>
            </w:rPrChange>
          </w:rPr>
          <w:t>[1].text = str(round(p,2)) + '%'</w:t>
        </w:r>
      </w:ins>
    </w:p>
    <w:p w14:paraId="270372AD" w14:textId="77777777" w:rsidR="00A21D5D" w:rsidRPr="006D7C69" w:rsidRDefault="00A21D5D" w:rsidP="00A21D5D">
      <w:pPr>
        <w:spacing w:after="0"/>
        <w:ind w:left="0"/>
        <w:rPr>
          <w:ins w:id="1907" w:author="REBECA" w:date="2021-05-26T23:10:00Z"/>
          <w:i/>
          <w:iCs/>
          <w:color w:val="1F3864" w:themeColor="accent1" w:themeShade="80"/>
          <w:sz w:val="12"/>
          <w:szCs w:val="12"/>
          <w:rPrChange w:id="1908" w:author="REBECA" w:date="2021-05-26T23:11:00Z">
            <w:rPr>
              <w:ins w:id="1909" w:author="REBECA" w:date="2021-05-26T23:10:00Z"/>
              <w:lang w:val="es-ES"/>
            </w:rPr>
          </w:rPrChange>
        </w:rPr>
        <w:pPrChange w:id="1910" w:author="REBECA" w:date="2021-05-26T23:10:00Z">
          <w:pPr>
            <w:ind w:left="0"/>
          </w:pPr>
        </w:pPrChange>
      </w:pPr>
      <w:ins w:id="1911" w:author="REBECA" w:date="2021-05-26T23:10:00Z">
        <w:r w:rsidRPr="006D7C69">
          <w:rPr>
            <w:i/>
            <w:iCs/>
            <w:color w:val="1F3864" w:themeColor="accent1" w:themeShade="80"/>
            <w:sz w:val="12"/>
            <w:szCs w:val="12"/>
            <w:rPrChange w:id="1912" w:author="REBECA" w:date="2021-05-26T23:11:00Z">
              <w:rPr>
                <w:lang w:val="es-ES"/>
              </w:rPr>
            </w:rPrChange>
          </w:rPr>
          <w:t xml:space="preserve">    </w:t>
        </w:r>
      </w:ins>
    </w:p>
    <w:p w14:paraId="4A531483" w14:textId="77777777" w:rsidR="00A21D5D" w:rsidRPr="006D7C69" w:rsidRDefault="00A21D5D" w:rsidP="00A21D5D">
      <w:pPr>
        <w:spacing w:after="0"/>
        <w:ind w:left="0"/>
        <w:rPr>
          <w:ins w:id="1913" w:author="REBECA" w:date="2021-05-26T23:10:00Z"/>
          <w:i/>
          <w:iCs/>
          <w:color w:val="1F3864" w:themeColor="accent1" w:themeShade="80"/>
          <w:sz w:val="12"/>
          <w:szCs w:val="12"/>
          <w:lang w:val="es-ES"/>
          <w:rPrChange w:id="1914" w:author="REBECA" w:date="2021-05-26T23:11:00Z">
            <w:rPr>
              <w:ins w:id="1915" w:author="REBECA" w:date="2021-05-26T23:10:00Z"/>
              <w:lang w:val="es-ES"/>
            </w:rPr>
          </w:rPrChange>
        </w:rPr>
        <w:pPrChange w:id="1916" w:author="REBECA" w:date="2021-05-26T23:10:00Z">
          <w:pPr>
            <w:ind w:left="0"/>
          </w:pPr>
        </w:pPrChange>
      </w:pPr>
      <w:proofErr w:type="spellStart"/>
      <w:ins w:id="1917" w:author="REBECA" w:date="2021-05-26T23:10:00Z">
        <w:r w:rsidRPr="006D7C69">
          <w:rPr>
            <w:i/>
            <w:iCs/>
            <w:color w:val="1F3864" w:themeColor="accent1" w:themeShade="80"/>
            <w:sz w:val="12"/>
            <w:szCs w:val="12"/>
            <w:lang w:val="es-ES"/>
            <w:rPrChange w:id="1918" w:author="REBECA" w:date="2021-05-26T23:11:00Z">
              <w:rPr>
                <w:lang w:val="es-ES"/>
              </w:rPr>
            </w:rPrChange>
          </w:rPr>
          <w:t>document.add_paragraph</w:t>
        </w:r>
        <w:proofErr w:type="spellEnd"/>
        <w:r w:rsidRPr="006D7C69">
          <w:rPr>
            <w:i/>
            <w:iCs/>
            <w:color w:val="1F3864" w:themeColor="accent1" w:themeShade="80"/>
            <w:sz w:val="12"/>
            <w:szCs w:val="12"/>
            <w:lang w:val="es-ES"/>
            <w:rPrChange w:id="1919" w:author="REBECA" w:date="2021-05-26T23:11:00Z">
              <w:rPr>
                <w:lang w:val="es-ES"/>
              </w:rPr>
            </w:rPrChange>
          </w:rPr>
          <w:t>("")</w:t>
        </w:r>
      </w:ins>
    </w:p>
    <w:p w14:paraId="7046D23C" w14:textId="77777777" w:rsidR="00A21D5D" w:rsidRPr="006D7C69" w:rsidRDefault="00A21D5D" w:rsidP="00A21D5D">
      <w:pPr>
        <w:spacing w:after="0"/>
        <w:ind w:left="0"/>
        <w:rPr>
          <w:ins w:id="1920" w:author="REBECA" w:date="2021-05-26T23:10:00Z"/>
          <w:i/>
          <w:iCs/>
          <w:color w:val="1F3864" w:themeColor="accent1" w:themeShade="80"/>
          <w:sz w:val="12"/>
          <w:szCs w:val="12"/>
          <w:lang w:val="es-ES"/>
          <w:rPrChange w:id="1921" w:author="REBECA" w:date="2021-05-26T23:11:00Z">
            <w:rPr>
              <w:ins w:id="1922" w:author="REBECA" w:date="2021-05-26T23:10:00Z"/>
              <w:lang w:val="es-ES"/>
            </w:rPr>
          </w:rPrChange>
        </w:rPr>
        <w:pPrChange w:id="1923" w:author="REBECA" w:date="2021-05-26T23:10:00Z">
          <w:pPr>
            <w:ind w:left="0"/>
          </w:pPr>
        </w:pPrChange>
      </w:pPr>
      <w:proofErr w:type="spellStart"/>
      <w:ins w:id="1924" w:author="REBECA" w:date="2021-05-26T23:10:00Z">
        <w:r w:rsidRPr="006D7C69">
          <w:rPr>
            <w:i/>
            <w:iCs/>
            <w:color w:val="1F3864" w:themeColor="accent1" w:themeShade="80"/>
            <w:sz w:val="12"/>
            <w:szCs w:val="12"/>
            <w:lang w:val="es-ES"/>
            <w:rPrChange w:id="1925" w:author="REBECA" w:date="2021-05-26T23:11:00Z">
              <w:rPr>
                <w:lang w:val="es-ES"/>
              </w:rPr>
            </w:rPrChange>
          </w:rPr>
          <w:t>document.add_paragraph</w:t>
        </w:r>
        <w:proofErr w:type="spellEnd"/>
        <w:r w:rsidRPr="006D7C69">
          <w:rPr>
            <w:i/>
            <w:iCs/>
            <w:color w:val="1F3864" w:themeColor="accent1" w:themeShade="80"/>
            <w:sz w:val="12"/>
            <w:szCs w:val="12"/>
            <w:lang w:val="es-ES"/>
            <w:rPrChange w:id="1926" w:author="REBECA" w:date="2021-05-26T23:11:00Z">
              <w:rPr>
                <w:lang w:val="es-ES"/>
              </w:rPr>
            </w:rPrChange>
          </w:rPr>
          <w:t xml:space="preserve">("En el siguiente gráfico podemos comprobar el número de empresas totales por sector")    </w:t>
        </w:r>
      </w:ins>
    </w:p>
    <w:p w14:paraId="67FC302B" w14:textId="77777777" w:rsidR="00A21D5D" w:rsidRPr="006D7C69" w:rsidRDefault="00A21D5D" w:rsidP="00A21D5D">
      <w:pPr>
        <w:spacing w:after="0"/>
        <w:ind w:left="0"/>
        <w:rPr>
          <w:ins w:id="1927" w:author="REBECA" w:date="2021-05-26T23:10:00Z"/>
          <w:i/>
          <w:iCs/>
          <w:color w:val="1F3864" w:themeColor="accent1" w:themeShade="80"/>
          <w:sz w:val="12"/>
          <w:szCs w:val="12"/>
          <w:rPrChange w:id="1928" w:author="REBECA" w:date="2021-05-26T23:11:00Z">
            <w:rPr>
              <w:ins w:id="1929" w:author="REBECA" w:date="2021-05-26T23:10:00Z"/>
              <w:lang w:val="es-ES"/>
            </w:rPr>
          </w:rPrChange>
        </w:rPr>
        <w:pPrChange w:id="1930" w:author="REBECA" w:date="2021-05-26T23:10:00Z">
          <w:pPr>
            <w:ind w:left="0"/>
          </w:pPr>
        </w:pPrChange>
      </w:pPr>
      <w:proofErr w:type="spellStart"/>
      <w:ins w:id="1931" w:author="REBECA" w:date="2021-05-26T23:10:00Z">
        <w:r w:rsidRPr="006D7C69">
          <w:rPr>
            <w:i/>
            <w:iCs/>
            <w:color w:val="1F3864" w:themeColor="accent1" w:themeShade="80"/>
            <w:sz w:val="12"/>
            <w:szCs w:val="12"/>
            <w:rPrChange w:id="1932" w:author="REBECA" w:date="2021-05-26T23:11:00Z">
              <w:rPr>
                <w:lang w:val="es-ES"/>
              </w:rPr>
            </w:rPrChange>
          </w:rPr>
          <w:t>document.add_picture</w:t>
        </w:r>
        <w:proofErr w:type="spellEnd"/>
        <w:r w:rsidRPr="006D7C69">
          <w:rPr>
            <w:i/>
            <w:iCs/>
            <w:color w:val="1F3864" w:themeColor="accent1" w:themeShade="80"/>
            <w:sz w:val="12"/>
            <w:szCs w:val="12"/>
            <w:rPrChange w:id="1933" w:author="REBECA" w:date="2021-05-26T23:11:00Z">
              <w:rPr>
                <w:lang w:val="es-ES"/>
              </w:rPr>
            </w:rPrChange>
          </w:rPr>
          <w:t>("NumeroEmpresas.jpg", width=Cm(10), height=Cm(8))</w:t>
        </w:r>
      </w:ins>
    </w:p>
    <w:p w14:paraId="50D0E2DF" w14:textId="77777777" w:rsidR="00A21D5D" w:rsidRPr="006D7C69" w:rsidRDefault="00A21D5D" w:rsidP="00A21D5D">
      <w:pPr>
        <w:spacing w:after="0"/>
        <w:ind w:left="0"/>
        <w:rPr>
          <w:ins w:id="1934" w:author="REBECA" w:date="2021-05-26T23:10:00Z"/>
          <w:i/>
          <w:iCs/>
          <w:color w:val="1F3864" w:themeColor="accent1" w:themeShade="80"/>
          <w:sz w:val="12"/>
          <w:szCs w:val="12"/>
          <w:rPrChange w:id="1935" w:author="REBECA" w:date="2021-05-26T23:11:00Z">
            <w:rPr>
              <w:ins w:id="1936" w:author="REBECA" w:date="2021-05-26T23:10:00Z"/>
              <w:lang w:val="es-ES"/>
            </w:rPr>
          </w:rPrChange>
        </w:rPr>
        <w:pPrChange w:id="1937" w:author="REBECA" w:date="2021-05-26T23:10:00Z">
          <w:pPr>
            <w:ind w:left="0"/>
          </w:pPr>
        </w:pPrChange>
      </w:pPr>
    </w:p>
    <w:p w14:paraId="789C6B83" w14:textId="77777777" w:rsidR="00A21D5D" w:rsidRPr="006D7C69" w:rsidRDefault="00A21D5D" w:rsidP="00A21D5D">
      <w:pPr>
        <w:spacing w:after="0"/>
        <w:ind w:left="0"/>
        <w:rPr>
          <w:ins w:id="1938" w:author="REBECA" w:date="2021-05-26T23:10:00Z"/>
          <w:i/>
          <w:iCs/>
          <w:color w:val="1F3864" w:themeColor="accent1" w:themeShade="80"/>
          <w:sz w:val="12"/>
          <w:szCs w:val="12"/>
          <w:lang w:val="es-ES"/>
          <w:rPrChange w:id="1939" w:author="REBECA" w:date="2021-05-26T23:11:00Z">
            <w:rPr>
              <w:ins w:id="1940" w:author="REBECA" w:date="2021-05-26T23:10:00Z"/>
              <w:lang w:val="es-ES"/>
            </w:rPr>
          </w:rPrChange>
        </w:rPr>
        <w:pPrChange w:id="1941" w:author="REBECA" w:date="2021-05-26T23:10:00Z">
          <w:pPr>
            <w:ind w:left="0"/>
          </w:pPr>
        </w:pPrChange>
      </w:pPr>
      <w:proofErr w:type="spellStart"/>
      <w:ins w:id="1942" w:author="REBECA" w:date="2021-05-26T23:10:00Z">
        <w:r w:rsidRPr="006D7C69">
          <w:rPr>
            <w:i/>
            <w:iCs/>
            <w:color w:val="1F3864" w:themeColor="accent1" w:themeShade="80"/>
            <w:sz w:val="12"/>
            <w:szCs w:val="12"/>
            <w:lang w:val="es-ES"/>
            <w:rPrChange w:id="1943" w:author="REBECA" w:date="2021-05-26T23:11:00Z">
              <w:rPr>
                <w:lang w:val="es-ES"/>
              </w:rPr>
            </w:rPrChange>
          </w:rPr>
          <w:t>document.add_paragraph</w:t>
        </w:r>
        <w:proofErr w:type="spellEnd"/>
        <w:r w:rsidRPr="006D7C69">
          <w:rPr>
            <w:i/>
            <w:iCs/>
            <w:color w:val="1F3864" w:themeColor="accent1" w:themeShade="80"/>
            <w:sz w:val="12"/>
            <w:szCs w:val="12"/>
            <w:lang w:val="es-ES"/>
            <w:rPrChange w:id="1944" w:author="REBECA" w:date="2021-05-26T23:11:00Z">
              <w:rPr>
                <w:lang w:val="es-ES"/>
              </w:rPr>
            </w:rPrChange>
          </w:rPr>
          <w:t>('')</w:t>
        </w:r>
      </w:ins>
    </w:p>
    <w:p w14:paraId="23D56D03" w14:textId="77777777" w:rsidR="00A21D5D" w:rsidRPr="006D7C69" w:rsidRDefault="00A21D5D" w:rsidP="00A21D5D">
      <w:pPr>
        <w:spacing w:after="0"/>
        <w:ind w:left="0"/>
        <w:rPr>
          <w:ins w:id="1945" w:author="REBECA" w:date="2021-05-26T23:10:00Z"/>
          <w:i/>
          <w:iCs/>
          <w:color w:val="1F3864" w:themeColor="accent1" w:themeShade="80"/>
          <w:sz w:val="12"/>
          <w:szCs w:val="12"/>
          <w:lang w:val="es-ES"/>
          <w:rPrChange w:id="1946" w:author="REBECA" w:date="2021-05-26T23:11:00Z">
            <w:rPr>
              <w:ins w:id="1947" w:author="REBECA" w:date="2021-05-26T23:10:00Z"/>
              <w:lang w:val="es-ES"/>
            </w:rPr>
          </w:rPrChange>
        </w:rPr>
        <w:pPrChange w:id="1948" w:author="REBECA" w:date="2021-05-26T23:10:00Z">
          <w:pPr>
            <w:ind w:left="0"/>
          </w:pPr>
        </w:pPrChange>
      </w:pPr>
      <w:proofErr w:type="spellStart"/>
      <w:ins w:id="1949" w:author="REBECA" w:date="2021-05-26T23:10:00Z">
        <w:r w:rsidRPr="006D7C69">
          <w:rPr>
            <w:i/>
            <w:iCs/>
            <w:color w:val="1F3864" w:themeColor="accent1" w:themeShade="80"/>
            <w:sz w:val="12"/>
            <w:szCs w:val="12"/>
            <w:lang w:val="es-ES"/>
            <w:rPrChange w:id="1950" w:author="REBECA" w:date="2021-05-26T23:11:00Z">
              <w:rPr>
                <w:lang w:val="es-ES"/>
              </w:rPr>
            </w:rPrChange>
          </w:rPr>
          <w:t>document.add_paragraph</w:t>
        </w:r>
        <w:proofErr w:type="spellEnd"/>
        <w:r w:rsidRPr="006D7C69">
          <w:rPr>
            <w:i/>
            <w:iCs/>
            <w:color w:val="1F3864" w:themeColor="accent1" w:themeShade="80"/>
            <w:sz w:val="12"/>
            <w:szCs w:val="12"/>
            <w:lang w:val="es-ES"/>
            <w:rPrChange w:id="1951" w:author="REBECA" w:date="2021-05-26T23:11:00Z">
              <w:rPr>
                <w:lang w:val="es-ES"/>
              </w:rPr>
            </w:rPrChange>
          </w:rPr>
          <w:t>('En el siguiente gráfico vemos las 5 ciudades donde más empresas tienen sus sedes.')</w:t>
        </w:r>
      </w:ins>
    </w:p>
    <w:p w14:paraId="4DC3DFA2" w14:textId="77777777" w:rsidR="00A21D5D" w:rsidRPr="006D7C69" w:rsidRDefault="00A21D5D" w:rsidP="00A21D5D">
      <w:pPr>
        <w:spacing w:after="0"/>
        <w:ind w:left="0"/>
        <w:rPr>
          <w:ins w:id="1952" w:author="REBECA" w:date="2021-05-26T23:10:00Z"/>
          <w:i/>
          <w:iCs/>
          <w:color w:val="1F3864" w:themeColor="accent1" w:themeShade="80"/>
          <w:sz w:val="12"/>
          <w:szCs w:val="12"/>
          <w:lang w:val="es-ES"/>
          <w:rPrChange w:id="1953" w:author="REBECA" w:date="2021-05-26T23:11:00Z">
            <w:rPr>
              <w:ins w:id="1954" w:author="REBECA" w:date="2021-05-26T23:10:00Z"/>
              <w:lang w:val="es-ES"/>
            </w:rPr>
          </w:rPrChange>
        </w:rPr>
        <w:pPrChange w:id="1955" w:author="REBECA" w:date="2021-05-26T23:10:00Z">
          <w:pPr>
            <w:ind w:left="0"/>
          </w:pPr>
        </w:pPrChange>
      </w:pPr>
      <w:proofErr w:type="spellStart"/>
      <w:ins w:id="1956" w:author="REBECA" w:date="2021-05-26T23:10:00Z">
        <w:r w:rsidRPr="006D7C69">
          <w:rPr>
            <w:i/>
            <w:iCs/>
            <w:color w:val="1F3864" w:themeColor="accent1" w:themeShade="80"/>
            <w:sz w:val="12"/>
            <w:szCs w:val="12"/>
            <w:lang w:val="es-ES"/>
            <w:rPrChange w:id="1957" w:author="REBECA" w:date="2021-05-26T23:11:00Z">
              <w:rPr>
                <w:lang w:val="es-ES"/>
              </w:rPr>
            </w:rPrChange>
          </w:rPr>
          <w:t>document.add_picture</w:t>
        </w:r>
        <w:proofErr w:type="spellEnd"/>
        <w:r w:rsidRPr="006D7C69">
          <w:rPr>
            <w:i/>
            <w:iCs/>
            <w:color w:val="1F3864" w:themeColor="accent1" w:themeShade="80"/>
            <w:sz w:val="12"/>
            <w:szCs w:val="12"/>
            <w:lang w:val="es-ES"/>
            <w:rPrChange w:id="1958" w:author="REBECA" w:date="2021-05-26T23:11:00Z">
              <w:rPr>
                <w:lang w:val="es-ES"/>
              </w:rPr>
            </w:rPrChange>
          </w:rPr>
          <w:t xml:space="preserve">("Ciudades.jpg", </w:t>
        </w:r>
        <w:proofErr w:type="spellStart"/>
        <w:r w:rsidRPr="006D7C69">
          <w:rPr>
            <w:i/>
            <w:iCs/>
            <w:color w:val="1F3864" w:themeColor="accent1" w:themeShade="80"/>
            <w:sz w:val="12"/>
            <w:szCs w:val="12"/>
            <w:lang w:val="es-ES"/>
            <w:rPrChange w:id="1959" w:author="REBECA" w:date="2021-05-26T23:11:00Z">
              <w:rPr>
                <w:lang w:val="es-ES"/>
              </w:rPr>
            </w:rPrChange>
          </w:rPr>
          <w:t>width</w:t>
        </w:r>
        <w:proofErr w:type="spellEnd"/>
        <w:r w:rsidRPr="006D7C69">
          <w:rPr>
            <w:i/>
            <w:iCs/>
            <w:color w:val="1F3864" w:themeColor="accent1" w:themeShade="80"/>
            <w:sz w:val="12"/>
            <w:szCs w:val="12"/>
            <w:lang w:val="es-ES"/>
            <w:rPrChange w:id="1960" w:author="REBECA" w:date="2021-05-26T23:11:00Z">
              <w:rPr>
                <w:lang w:val="es-ES"/>
              </w:rPr>
            </w:rPrChange>
          </w:rPr>
          <w:t>=Cm(7))</w:t>
        </w:r>
      </w:ins>
    </w:p>
    <w:p w14:paraId="6E6737FE" w14:textId="77777777" w:rsidR="00A21D5D" w:rsidRPr="006D7C69" w:rsidRDefault="00A21D5D" w:rsidP="00A21D5D">
      <w:pPr>
        <w:spacing w:after="0"/>
        <w:ind w:left="0"/>
        <w:rPr>
          <w:ins w:id="1961" w:author="REBECA" w:date="2021-05-26T23:10:00Z"/>
          <w:i/>
          <w:iCs/>
          <w:color w:val="1F3864" w:themeColor="accent1" w:themeShade="80"/>
          <w:sz w:val="12"/>
          <w:szCs w:val="12"/>
          <w:lang w:val="es-ES"/>
          <w:rPrChange w:id="1962" w:author="REBECA" w:date="2021-05-26T23:11:00Z">
            <w:rPr>
              <w:ins w:id="1963" w:author="REBECA" w:date="2021-05-26T23:10:00Z"/>
              <w:lang w:val="es-ES"/>
            </w:rPr>
          </w:rPrChange>
        </w:rPr>
        <w:pPrChange w:id="1964" w:author="REBECA" w:date="2021-05-26T23:10:00Z">
          <w:pPr>
            <w:ind w:left="0"/>
          </w:pPr>
        </w:pPrChange>
      </w:pPr>
      <w:proofErr w:type="spellStart"/>
      <w:ins w:id="1965" w:author="REBECA" w:date="2021-05-26T23:10:00Z">
        <w:r w:rsidRPr="006D7C69">
          <w:rPr>
            <w:i/>
            <w:iCs/>
            <w:color w:val="1F3864" w:themeColor="accent1" w:themeShade="80"/>
            <w:sz w:val="12"/>
            <w:szCs w:val="12"/>
            <w:lang w:val="es-ES"/>
            <w:rPrChange w:id="1966" w:author="REBECA" w:date="2021-05-26T23:11:00Z">
              <w:rPr>
                <w:lang w:val="es-ES"/>
              </w:rPr>
            </w:rPrChange>
          </w:rPr>
          <w:t>document.add_paragraph</w:t>
        </w:r>
        <w:proofErr w:type="spellEnd"/>
        <w:r w:rsidRPr="006D7C69">
          <w:rPr>
            <w:i/>
            <w:iCs/>
            <w:color w:val="1F3864" w:themeColor="accent1" w:themeShade="80"/>
            <w:sz w:val="12"/>
            <w:szCs w:val="12"/>
            <w:lang w:val="es-ES"/>
            <w:rPrChange w:id="1967" w:author="REBECA" w:date="2021-05-26T23:11:00Z">
              <w:rPr>
                <w:lang w:val="es-ES"/>
              </w:rPr>
            </w:rPrChange>
          </w:rPr>
          <w:t xml:space="preserve">("""Madrid es la ciudad donde más empresas tienen su sede, seguido de Alcobendas y Bilbao. Después le siguen Barcelona y Alicante. </w:t>
        </w:r>
      </w:ins>
    </w:p>
    <w:p w14:paraId="08DC0BEE" w14:textId="77777777" w:rsidR="00A21D5D" w:rsidRPr="006D7C69" w:rsidRDefault="00A21D5D" w:rsidP="00A21D5D">
      <w:pPr>
        <w:spacing w:after="0"/>
        <w:ind w:left="0"/>
        <w:rPr>
          <w:ins w:id="1968" w:author="REBECA" w:date="2021-05-26T23:10:00Z"/>
          <w:i/>
          <w:iCs/>
          <w:color w:val="1F3864" w:themeColor="accent1" w:themeShade="80"/>
          <w:sz w:val="12"/>
          <w:szCs w:val="12"/>
          <w:lang w:val="es-ES"/>
          <w:rPrChange w:id="1969" w:author="REBECA" w:date="2021-05-26T23:11:00Z">
            <w:rPr>
              <w:ins w:id="1970" w:author="REBECA" w:date="2021-05-26T23:10:00Z"/>
              <w:lang w:val="es-ES"/>
            </w:rPr>
          </w:rPrChange>
        </w:rPr>
        <w:pPrChange w:id="1971" w:author="REBECA" w:date="2021-05-26T23:10:00Z">
          <w:pPr>
            <w:ind w:left="0"/>
          </w:pPr>
        </w:pPrChange>
      </w:pPr>
      <w:ins w:id="1972" w:author="REBECA" w:date="2021-05-26T23:10:00Z">
        <w:r w:rsidRPr="006D7C69">
          <w:rPr>
            <w:i/>
            <w:iCs/>
            <w:color w:val="1F3864" w:themeColor="accent1" w:themeShade="80"/>
            <w:sz w:val="12"/>
            <w:szCs w:val="12"/>
            <w:lang w:val="es-ES"/>
            <w:rPrChange w:id="1973" w:author="REBECA" w:date="2021-05-26T23:11:00Z">
              <w:rPr>
                <w:lang w:val="es-ES"/>
              </w:rPr>
            </w:rPrChange>
          </w:rPr>
          <w:t>Posiblemente podemos encontrar distintos motivos por los que la empresas deciden establecer su sede en un punto geográfico y no otro, así las infraestructuras, la innovación tecnológica o su capital humano son factores que influyen a la hora de establecer la sede de una empresa.""")</w:t>
        </w:r>
      </w:ins>
    </w:p>
    <w:p w14:paraId="7CC2584A" w14:textId="77777777" w:rsidR="00A21D5D" w:rsidRPr="006D7C69" w:rsidRDefault="00A21D5D" w:rsidP="00A21D5D">
      <w:pPr>
        <w:spacing w:after="0"/>
        <w:ind w:left="0"/>
        <w:rPr>
          <w:ins w:id="1974" w:author="REBECA" w:date="2021-05-26T23:10:00Z"/>
          <w:i/>
          <w:iCs/>
          <w:color w:val="1F3864" w:themeColor="accent1" w:themeShade="80"/>
          <w:sz w:val="12"/>
          <w:szCs w:val="12"/>
          <w:lang w:val="es-ES"/>
          <w:rPrChange w:id="1975" w:author="REBECA" w:date="2021-05-26T23:11:00Z">
            <w:rPr>
              <w:ins w:id="1976" w:author="REBECA" w:date="2021-05-26T23:10:00Z"/>
              <w:lang w:val="es-ES"/>
            </w:rPr>
          </w:rPrChange>
        </w:rPr>
        <w:pPrChange w:id="1977" w:author="REBECA" w:date="2021-05-26T23:10:00Z">
          <w:pPr>
            <w:ind w:left="0"/>
          </w:pPr>
        </w:pPrChange>
      </w:pPr>
    </w:p>
    <w:p w14:paraId="46C1FCE1" w14:textId="77777777" w:rsidR="00A21D5D" w:rsidRPr="006D7C69" w:rsidRDefault="00A21D5D" w:rsidP="00A21D5D">
      <w:pPr>
        <w:spacing w:after="0"/>
        <w:ind w:left="0"/>
        <w:rPr>
          <w:ins w:id="1978" w:author="REBECA" w:date="2021-05-26T23:10:00Z"/>
          <w:i/>
          <w:iCs/>
          <w:color w:val="1F3864" w:themeColor="accent1" w:themeShade="80"/>
          <w:sz w:val="12"/>
          <w:szCs w:val="12"/>
          <w:lang w:val="es-ES"/>
          <w:rPrChange w:id="1979" w:author="REBECA" w:date="2021-05-26T23:11:00Z">
            <w:rPr>
              <w:ins w:id="1980" w:author="REBECA" w:date="2021-05-26T23:10:00Z"/>
              <w:lang w:val="es-ES"/>
            </w:rPr>
          </w:rPrChange>
        </w:rPr>
        <w:pPrChange w:id="1981" w:author="REBECA" w:date="2021-05-26T23:10:00Z">
          <w:pPr>
            <w:ind w:left="0"/>
          </w:pPr>
        </w:pPrChange>
      </w:pPr>
      <w:proofErr w:type="spellStart"/>
      <w:ins w:id="1982" w:author="REBECA" w:date="2021-05-26T23:10:00Z">
        <w:r w:rsidRPr="006D7C69">
          <w:rPr>
            <w:i/>
            <w:iCs/>
            <w:color w:val="1F3864" w:themeColor="accent1" w:themeShade="80"/>
            <w:sz w:val="12"/>
            <w:szCs w:val="12"/>
            <w:lang w:val="es-ES"/>
            <w:rPrChange w:id="1983" w:author="REBECA" w:date="2021-05-26T23:11:00Z">
              <w:rPr>
                <w:lang w:val="es-ES"/>
              </w:rPr>
            </w:rPrChange>
          </w:rPr>
          <w:t>document.add_paragraph</w:t>
        </w:r>
        <w:proofErr w:type="spellEnd"/>
        <w:r w:rsidRPr="006D7C69">
          <w:rPr>
            <w:i/>
            <w:iCs/>
            <w:color w:val="1F3864" w:themeColor="accent1" w:themeShade="80"/>
            <w:sz w:val="12"/>
            <w:szCs w:val="12"/>
            <w:lang w:val="es-ES"/>
            <w:rPrChange w:id="1984" w:author="REBECA" w:date="2021-05-26T23:11:00Z">
              <w:rPr>
                <w:lang w:val="es-ES"/>
              </w:rPr>
            </w:rPrChange>
          </w:rPr>
          <w:t>('El Ibex se creó en 1.992, por ello no es de extrañar que nos encontremos con el año en el que más entradas se produjeron en el Ibex.')</w:t>
        </w:r>
      </w:ins>
    </w:p>
    <w:p w14:paraId="1B0F1018" w14:textId="77777777" w:rsidR="00A21D5D" w:rsidRPr="006D7C69" w:rsidRDefault="00A21D5D" w:rsidP="00A21D5D">
      <w:pPr>
        <w:spacing w:after="0"/>
        <w:ind w:left="0"/>
        <w:rPr>
          <w:ins w:id="1985" w:author="REBECA" w:date="2021-05-26T23:10:00Z"/>
          <w:i/>
          <w:iCs/>
          <w:color w:val="1F3864" w:themeColor="accent1" w:themeShade="80"/>
          <w:sz w:val="12"/>
          <w:szCs w:val="12"/>
          <w:lang w:val="es-ES"/>
          <w:rPrChange w:id="1986" w:author="REBECA" w:date="2021-05-26T23:11:00Z">
            <w:rPr>
              <w:ins w:id="1987" w:author="REBECA" w:date="2021-05-26T23:10:00Z"/>
              <w:lang w:val="es-ES"/>
            </w:rPr>
          </w:rPrChange>
        </w:rPr>
        <w:pPrChange w:id="1988" w:author="REBECA" w:date="2021-05-26T23:10:00Z">
          <w:pPr>
            <w:ind w:left="0"/>
          </w:pPr>
        </w:pPrChange>
      </w:pPr>
      <w:proofErr w:type="spellStart"/>
      <w:ins w:id="1989" w:author="REBECA" w:date="2021-05-26T23:10:00Z">
        <w:r w:rsidRPr="006D7C69">
          <w:rPr>
            <w:i/>
            <w:iCs/>
            <w:color w:val="1F3864" w:themeColor="accent1" w:themeShade="80"/>
            <w:sz w:val="12"/>
            <w:szCs w:val="12"/>
            <w:lang w:val="es-ES"/>
            <w:rPrChange w:id="1990" w:author="REBECA" w:date="2021-05-26T23:11:00Z">
              <w:rPr>
                <w:lang w:val="es-ES"/>
              </w:rPr>
            </w:rPrChange>
          </w:rPr>
          <w:t>document.add_paragraph</w:t>
        </w:r>
        <w:proofErr w:type="spellEnd"/>
        <w:r w:rsidRPr="006D7C69">
          <w:rPr>
            <w:i/>
            <w:iCs/>
            <w:color w:val="1F3864" w:themeColor="accent1" w:themeShade="80"/>
            <w:sz w:val="12"/>
            <w:szCs w:val="12"/>
            <w:lang w:val="es-ES"/>
            <w:rPrChange w:id="1991" w:author="REBECA" w:date="2021-05-26T23:11:00Z">
              <w:rPr>
                <w:lang w:val="es-ES"/>
              </w:rPr>
            </w:rPrChange>
          </w:rPr>
          <w:t>('En el siguiente gráfico podemos ver el número de entradas por año.')</w:t>
        </w:r>
      </w:ins>
    </w:p>
    <w:p w14:paraId="2BE91FB8" w14:textId="77777777" w:rsidR="00A21D5D" w:rsidRPr="006D7C69" w:rsidRDefault="00A21D5D" w:rsidP="00A21D5D">
      <w:pPr>
        <w:spacing w:after="0"/>
        <w:ind w:left="0"/>
        <w:rPr>
          <w:ins w:id="1992" w:author="REBECA" w:date="2021-05-26T23:10:00Z"/>
          <w:i/>
          <w:iCs/>
          <w:color w:val="1F3864" w:themeColor="accent1" w:themeShade="80"/>
          <w:sz w:val="12"/>
          <w:szCs w:val="12"/>
          <w:lang w:val="es-ES"/>
          <w:rPrChange w:id="1993" w:author="REBECA" w:date="2021-05-26T23:11:00Z">
            <w:rPr>
              <w:ins w:id="1994" w:author="REBECA" w:date="2021-05-26T23:10:00Z"/>
              <w:lang w:val="es-ES"/>
            </w:rPr>
          </w:rPrChange>
        </w:rPr>
        <w:pPrChange w:id="1995" w:author="REBECA" w:date="2021-05-26T23:10:00Z">
          <w:pPr>
            <w:ind w:left="0"/>
          </w:pPr>
        </w:pPrChange>
      </w:pPr>
      <w:proofErr w:type="spellStart"/>
      <w:ins w:id="1996" w:author="REBECA" w:date="2021-05-26T23:10:00Z">
        <w:r w:rsidRPr="006D7C69">
          <w:rPr>
            <w:i/>
            <w:iCs/>
            <w:color w:val="1F3864" w:themeColor="accent1" w:themeShade="80"/>
            <w:sz w:val="12"/>
            <w:szCs w:val="12"/>
            <w:lang w:val="es-ES"/>
            <w:rPrChange w:id="1997" w:author="REBECA" w:date="2021-05-26T23:11:00Z">
              <w:rPr>
                <w:lang w:val="es-ES"/>
              </w:rPr>
            </w:rPrChange>
          </w:rPr>
          <w:t>document.add_picture</w:t>
        </w:r>
        <w:proofErr w:type="spellEnd"/>
        <w:r w:rsidRPr="006D7C69">
          <w:rPr>
            <w:i/>
            <w:iCs/>
            <w:color w:val="1F3864" w:themeColor="accent1" w:themeShade="80"/>
            <w:sz w:val="12"/>
            <w:szCs w:val="12"/>
            <w:lang w:val="es-ES"/>
            <w:rPrChange w:id="1998" w:author="REBECA" w:date="2021-05-26T23:11:00Z">
              <w:rPr>
                <w:lang w:val="es-ES"/>
              </w:rPr>
            </w:rPrChange>
          </w:rPr>
          <w:t xml:space="preserve">('Empresa.jpg', </w:t>
        </w:r>
        <w:proofErr w:type="spellStart"/>
        <w:r w:rsidRPr="006D7C69">
          <w:rPr>
            <w:i/>
            <w:iCs/>
            <w:color w:val="1F3864" w:themeColor="accent1" w:themeShade="80"/>
            <w:sz w:val="12"/>
            <w:szCs w:val="12"/>
            <w:lang w:val="es-ES"/>
            <w:rPrChange w:id="1999" w:author="REBECA" w:date="2021-05-26T23:11:00Z">
              <w:rPr>
                <w:lang w:val="es-ES"/>
              </w:rPr>
            </w:rPrChange>
          </w:rPr>
          <w:t>width</w:t>
        </w:r>
        <w:proofErr w:type="spellEnd"/>
        <w:r w:rsidRPr="006D7C69">
          <w:rPr>
            <w:i/>
            <w:iCs/>
            <w:color w:val="1F3864" w:themeColor="accent1" w:themeShade="80"/>
            <w:sz w:val="12"/>
            <w:szCs w:val="12"/>
            <w:lang w:val="es-ES"/>
            <w:rPrChange w:id="2000" w:author="REBECA" w:date="2021-05-26T23:11:00Z">
              <w:rPr>
                <w:lang w:val="es-ES"/>
              </w:rPr>
            </w:rPrChange>
          </w:rPr>
          <w:t>=Cm(12))</w:t>
        </w:r>
      </w:ins>
    </w:p>
    <w:p w14:paraId="297295C2" w14:textId="77777777" w:rsidR="00A21D5D" w:rsidRPr="006D7C69" w:rsidRDefault="00A21D5D" w:rsidP="00A21D5D">
      <w:pPr>
        <w:spacing w:after="0"/>
        <w:ind w:left="0"/>
        <w:rPr>
          <w:ins w:id="2001" w:author="REBECA" w:date="2021-05-26T23:10:00Z"/>
          <w:i/>
          <w:iCs/>
          <w:color w:val="1F3864" w:themeColor="accent1" w:themeShade="80"/>
          <w:sz w:val="12"/>
          <w:szCs w:val="12"/>
          <w:lang w:val="es-ES"/>
          <w:rPrChange w:id="2002" w:author="REBECA" w:date="2021-05-26T23:11:00Z">
            <w:rPr>
              <w:ins w:id="2003" w:author="REBECA" w:date="2021-05-26T23:10:00Z"/>
              <w:lang w:val="es-ES"/>
            </w:rPr>
          </w:rPrChange>
        </w:rPr>
        <w:pPrChange w:id="2004" w:author="REBECA" w:date="2021-05-26T23:10:00Z">
          <w:pPr>
            <w:ind w:left="0"/>
          </w:pPr>
        </w:pPrChange>
      </w:pPr>
      <w:proofErr w:type="spellStart"/>
      <w:ins w:id="2005" w:author="REBECA" w:date="2021-05-26T23:10:00Z">
        <w:r w:rsidRPr="006D7C69">
          <w:rPr>
            <w:i/>
            <w:iCs/>
            <w:color w:val="1F3864" w:themeColor="accent1" w:themeShade="80"/>
            <w:sz w:val="12"/>
            <w:szCs w:val="12"/>
            <w:lang w:val="es-ES"/>
            <w:rPrChange w:id="2006" w:author="REBECA" w:date="2021-05-26T23:11:00Z">
              <w:rPr>
                <w:lang w:val="es-ES"/>
              </w:rPr>
            </w:rPrChange>
          </w:rPr>
          <w:t>document.add_paragraph</w:t>
        </w:r>
        <w:proofErr w:type="spellEnd"/>
        <w:r w:rsidRPr="006D7C69">
          <w:rPr>
            <w:i/>
            <w:iCs/>
            <w:color w:val="1F3864" w:themeColor="accent1" w:themeShade="80"/>
            <w:sz w:val="12"/>
            <w:szCs w:val="12"/>
            <w:lang w:val="es-ES"/>
            <w:rPrChange w:id="2007" w:author="REBECA" w:date="2021-05-26T23:11:00Z">
              <w:rPr>
                <w:lang w:val="es-ES"/>
              </w:rPr>
            </w:rPrChange>
          </w:rPr>
          <w:t xml:space="preserve">('Podemos ver una entrada en el año 1969, que probablemente sea un error publicado en la fuente de origen de los datos, Wikipedia, puesto que la creación del Ibex fue en 1.992, y por tanto el año 1969 debe ser el año de creación de la propia empresa.')      </w:t>
        </w:r>
      </w:ins>
    </w:p>
    <w:p w14:paraId="2BE80AFF" w14:textId="77777777" w:rsidR="00A21D5D" w:rsidRPr="006D7C69" w:rsidRDefault="00A21D5D" w:rsidP="00A21D5D">
      <w:pPr>
        <w:spacing w:after="0"/>
        <w:ind w:left="0"/>
        <w:rPr>
          <w:ins w:id="2008" w:author="REBECA" w:date="2021-05-26T23:10:00Z"/>
          <w:i/>
          <w:iCs/>
          <w:color w:val="1F3864" w:themeColor="accent1" w:themeShade="80"/>
          <w:sz w:val="12"/>
          <w:szCs w:val="12"/>
          <w:lang w:val="es-ES"/>
          <w:rPrChange w:id="2009" w:author="REBECA" w:date="2021-05-26T23:11:00Z">
            <w:rPr>
              <w:ins w:id="2010" w:author="REBECA" w:date="2021-05-26T23:10:00Z"/>
              <w:lang w:val="es-ES"/>
            </w:rPr>
          </w:rPrChange>
        </w:rPr>
        <w:pPrChange w:id="2011" w:author="REBECA" w:date="2021-05-26T23:10:00Z">
          <w:pPr>
            <w:ind w:left="0"/>
          </w:pPr>
        </w:pPrChange>
      </w:pPr>
    </w:p>
    <w:p w14:paraId="7FFA921A" w14:textId="77777777" w:rsidR="00A21D5D" w:rsidRPr="006D7C69" w:rsidRDefault="00A21D5D" w:rsidP="00A21D5D">
      <w:pPr>
        <w:spacing w:after="0"/>
        <w:ind w:left="0"/>
        <w:rPr>
          <w:ins w:id="2012" w:author="REBECA" w:date="2021-05-26T23:10:00Z"/>
          <w:i/>
          <w:iCs/>
          <w:color w:val="1F3864" w:themeColor="accent1" w:themeShade="80"/>
          <w:sz w:val="12"/>
          <w:szCs w:val="12"/>
          <w:lang w:val="es-ES"/>
          <w:rPrChange w:id="2013" w:author="REBECA" w:date="2021-05-26T23:11:00Z">
            <w:rPr>
              <w:ins w:id="2014" w:author="REBECA" w:date="2021-05-26T23:10:00Z"/>
              <w:lang w:val="es-ES"/>
            </w:rPr>
          </w:rPrChange>
        </w:rPr>
        <w:pPrChange w:id="2015" w:author="REBECA" w:date="2021-05-26T23:10:00Z">
          <w:pPr>
            <w:ind w:left="0"/>
          </w:pPr>
        </w:pPrChange>
      </w:pPr>
      <w:proofErr w:type="spellStart"/>
      <w:ins w:id="2016" w:author="REBECA" w:date="2021-05-26T23:10:00Z">
        <w:r w:rsidRPr="006D7C69">
          <w:rPr>
            <w:i/>
            <w:iCs/>
            <w:color w:val="1F3864" w:themeColor="accent1" w:themeShade="80"/>
            <w:sz w:val="12"/>
            <w:szCs w:val="12"/>
            <w:lang w:val="es-ES"/>
            <w:rPrChange w:id="2017" w:author="REBECA" w:date="2021-05-26T23:11:00Z">
              <w:rPr>
                <w:lang w:val="es-ES"/>
              </w:rPr>
            </w:rPrChange>
          </w:rPr>
          <w:t>document.add_heading</w:t>
        </w:r>
        <w:proofErr w:type="spellEnd"/>
        <w:r w:rsidRPr="006D7C69">
          <w:rPr>
            <w:i/>
            <w:iCs/>
            <w:color w:val="1F3864" w:themeColor="accent1" w:themeShade="80"/>
            <w:sz w:val="12"/>
            <w:szCs w:val="12"/>
            <w:lang w:val="es-ES"/>
            <w:rPrChange w:id="2018" w:author="REBECA" w:date="2021-05-26T23:11:00Z">
              <w:rPr>
                <w:lang w:val="es-ES"/>
              </w:rPr>
            </w:rPrChange>
          </w:rPr>
          <w:t xml:space="preserve">("2. Análisis evolución Ibex 35", </w:t>
        </w:r>
        <w:proofErr w:type="spellStart"/>
        <w:r w:rsidRPr="006D7C69">
          <w:rPr>
            <w:i/>
            <w:iCs/>
            <w:color w:val="1F3864" w:themeColor="accent1" w:themeShade="80"/>
            <w:sz w:val="12"/>
            <w:szCs w:val="12"/>
            <w:lang w:val="es-ES"/>
            <w:rPrChange w:id="2019" w:author="REBECA" w:date="2021-05-26T23:11:00Z">
              <w:rPr>
                <w:lang w:val="es-ES"/>
              </w:rPr>
            </w:rPrChange>
          </w:rPr>
          <w:t>level</w:t>
        </w:r>
        <w:proofErr w:type="spellEnd"/>
        <w:r w:rsidRPr="006D7C69">
          <w:rPr>
            <w:i/>
            <w:iCs/>
            <w:color w:val="1F3864" w:themeColor="accent1" w:themeShade="80"/>
            <w:sz w:val="12"/>
            <w:szCs w:val="12"/>
            <w:lang w:val="es-ES"/>
            <w:rPrChange w:id="2020" w:author="REBECA" w:date="2021-05-26T23:11:00Z">
              <w:rPr>
                <w:lang w:val="es-ES"/>
              </w:rPr>
            </w:rPrChange>
          </w:rPr>
          <w:t>=1)</w:t>
        </w:r>
      </w:ins>
    </w:p>
    <w:p w14:paraId="4AC3FBDC" w14:textId="77777777" w:rsidR="00A21D5D" w:rsidRPr="006D7C69" w:rsidRDefault="00A21D5D" w:rsidP="00A21D5D">
      <w:pPr>
        <w:spacing w:after="0"/>
        <w:ind w:left="0"/>
        <w:rPr>
          <w:ins w:id="2021" w:author="REBECA" w:date="2021-05-26T23:10:00Z"/>
          <w:i/>
          <w:iCs/>
          <w:color w:val="1F3864" w:themeColor="accent1" w:themeShade="80"/>
          <w:sz w:val="12"/>
          <w:szCs w:val="12"/>
          <w:lang w:val="es-ES"/>
          <w:rPrChange w:id="2022" w:author="REBECA" w:date="2021-05-26T23:11:00Z">
            <w:rPr>
              <w:ins w:id="2023" w:author="REBECA" w:date="2021-05-26T23:10:00Z"/>
              <w:lang w:val="es-ES"/>
            </w:rPr>
          </w:rPrChange>
        </w:rPr>
        <w:pPrChange w:id="2024" w:author="REBECA" w:date="2021-05-26T23:10:00Z">
          <w:pPr>
            <w:ind w:left="0"/>
          </w:pPr>
        </w:pPrChange>
      </w:pPr>
      <w:proofErr w:type="spellStart"/>
      <w:ins w:id="2025" w:author="REBECA" w:date="2021-05-26T23:10:00Z">
        <w:r w:rsidRPr="006D7C69">
          <w:rPr>
            <w:i/>
            <w:iCs/>
            <w:color w:val="1F3864" w:themeColor="accent1" w:themeShade="80"/>
            <w:sz w:val="12"/>
            <w:szCs w:val="12"/>
            <w:lang w:val="es-ES"/>
            <w:rPrChange w:id="2026" w:author="REBECA" w:date="2021-05-26T23:11:00Z">
              <w:rPr>
                <w:lang w:val="es-ES"/>
              </w:rPr>
            </w:rPrChange>
          </w:rPr>
          <w:t>document.add_paragraph</w:t>
        </w:r>
        <w:proofErr w:type="spellEnd"/>
        <w:r w:rsidRPr="006D7C69">
          <w:rPr>
            <w:i/>
            <w:iCs/>
            <w:color w:val="1F3864" w:themeColor="accent1" w:themeShade="80"/>
            <w:sz w:val="12"/>
            <w:szCs w:val="12"/>
            <w:lang w:val="es-ES"/>
            <w:rPrChange w:id="2027" w:author="REBECA" w:date="2021-05-26T23:11:00Z">
              <w:rPr>
                <w:lang w:val="es-ES"/>
              </w:rPr>
            </w:rPrChange>
          </w:rPr>
          <w:t>("En el siguiente gráfico podemos ver la evolución del Ibex 35 de los últimos 3 meses")</w:t>
        </w:r>
      </w:ins>
    </w:p>
    <w:p w14:paraId="5BA2100B" w14:textId="77777777" w:rsidR="00A21D5D" w:rsidRPr="006D7C69" w:rsidRDefault="00A21D5D" w:rsidP="00A21D5D">
      <w:pPr>
        <w:spacing w:after="0"/>
        <w:ind w:left="0"/>
        <w:rPr>
          <w:ins w:id="2028" w:author="REBECA" w:date="2021-05-26T23:10:00Z"/>
          <w:i/>
          <w:iCs/>
          <w:color w:val="1F3864" w:themeColor="accent1" w:themeShade="80"/>
          <w:sz w:val="12"/>
          <w:szCs w:val="12"/>
          <w:lang w:val="es-ES"/>
          <w:rPrChange w:id="2029" w:author="REBECA" w:date="2021-05-26T23:11:00Z">
            <w:rPr>
              <w:ins w:id="2030" w:author="REBECA" w:date="2021-05-26T23:10:00Z"/>
              <w:lang w:val="es-ES"/>
            </w:rPr>
          </w:rPrChange>
        </w:rPr>
        <w:pPrChange w:id="2031" w:author="REBECA" w:date="2021-05-26T23:10:00Z">
          <w:pPr>
            <w:ind w:left="0"/>
          </w:pPr>
        </w:pPrChange>
      </w:pPr>
      <w:proofErr w:type="spellStart"/>
      <w:ins w:id="2032" w:author="REBECA" w:date="2021-05-26T23:10:00Z">
        <w:r w:rsidRPr="006D7C69">
          <w:rPr>
            <w:i/>
            <w:iCs/>
            <w:color w:val="1F3864" w:themeColor="accent1" w:themeShade="80"/>
            <w:sz w:val="12"/>
            <w:szCs w:val="12"/>
            <w:lang w:val="es-ES"/>
            <w:rPrChange w:id="2033" w:author="REBECA" w:date="2021-05-26T23:11:00Z">
              <w:rPr>
                <w:lang w:val="es-ES"/>
              </w:rPr>
            </w:rPrChange>
          </w:rPr>
          <w:t>document.add_picture</w:t>
        </w:r>
        <w:proofErr w:type="spellEnd"/>
        <w:r w:rsidRPr="006D7C69">
          <w:rPr>
            <w:i/>
            <w:iCs/>
            <w:color w:val="1F3864" w:themeColor="accent1" w:themeShade="80"/>
            <w:sz w:val="12"/>
            <w:szCs w:val="12"/>
            <w:lang w:val="es-ES"/>
            <w:rPrChange w:id="2034" w:author="REBECA" w:date="2021-05-26T23:11:00Z">
              <w:rPr>
                <w:lang w:val="es-ES"/>
              </w:rPr>
            </w:rPrChange>
          </w:rPr>
          <w:t xml:space="preserve">("Evolucion.jpg", </w:t>
        </w:r>
        <w:proofErr w:type="spellStart"/>
        <w:r w:rsidRPr="006D7C69">
          <w:rPr>
            <w:i/>
            <w:iCs/>
            <w:color w:val="1F3864" w:themeColor="accent1" w:themeShade="80"/>
            <w:sz w:val="12"/>
            <w:szCs w:val="12"/>
            <w:lang w:val="es-ES"/>
            <w:rPrChange w:id="2035" w:author="REBECA" w:date="2021-05-26T23:11:00Z">
              <w:rPr>
                <w:lang w:val="es-ES"/>
              </w:rPr>
            </w:rPrChange>
          </w:rPr>
          <w:t>width</w:t>
        </w:r>
        <w:proofErr w:type="spellEnd"/>
        <w:r w:rsidRPr="006D7C69">
          <w:rPr>
            <w:i/>
            <w:iCs/>
            <w:color w:val="1F3864" w:themeColor="accent1" w:themeShade="80"/>
            <w:sz w:val="12"/>
            <w:szCs w:val="12"/>
            <w:lang w:val="es-ES"/>
            <w:rPrChange w:id="2036" w:author="REBECA" w:date="2021-05-26T23:11:00Z">
              <w:rPr>
                <w:lang w:val="es-ES"/>
              </w:rPr>
            </w:rPrChange>
          </w:rPr>
          <w:t>=Cm(12))</w:t>
        </w:r>
      </w:ins>
    </w:p>
    <w:p w14:paraId="734E7020" w14:textId="77777777" w:rsidR="00A21D5D" w:rsidRPr="006D7C69" w:rsidRDefault="00A21D5D" w:rsidP="00A21D5D">
      <w:pPr>
        <w:spacing w:after="0"/>
        <w:ind w:left="0"/>
        <w:rPr>
          <w:ins w:id="2037" w:author="REBECA" w:date="2021-05-26T23:10:00Z"/>
          <w:i/>
          <w:iCs/>
          <w:color w:val="1F3864" w:themeColor="accent1" w:themeShade="80"/>
          <w:sz w:val="12"/>
          <w:szCs w:val="12"/>
          <w:lang w:val="es-ES"/>
          <w:rPrChange w:id="2038" w:author="REBECA" w:date="2021-05-26T23:11:00Z">
            <w:rPr>
              <w:ins w:id="2039" w:author="REBECA" w:date="2021-05-26T23:10:00Z"/>
              <w:lang w:val="es-ES"/>
            </w:rPr>
          </w:rPrChange>
        </w:rPr>
        <w:pPrChange w:id="2040" w:author="REBECA" w:date="2021-05-26T23:10:00Z">
          <w:pPr>
            <w:ind w:left="0"/>
          </w:pPr>
        </w:pPrChange>
      </w:pPr>
      <w:proofErr w:type="spellStart"/>
      <w:ins w:id="2041" w:author="REBECA" w:date="2021-05-26T23:10:00Z">
        <w:r w:rsidRPr="006D7C69">
          <w:rPr>
            <w:i/>
            <w:iCs/>
            <w:color w:val="1F3864" w:themeColor="accent1" w:themeShade="80"/>
            <w:sz w:val="12"/>
            <w:szCs w:val="12"/>
            <w:lang w:val="es-ES"/>
            <w:rPrChange w:id="2042" w:author="REBECA" w:date="2021-05-26T23:11:00Z">
              <w:rPr>
                <w:lang w:val="es-ES"/>
              </w:rPr>
            </w:rPrChange>
          </w:rPr>
          <w:t>document.add_paragraph</w:t>
        </w:r>
        <w:proofErr w:type="spellEnd"/>
        <w:r w:rsidRPr="006D7C69">
          <w:rPr>
            <w:i/>
            <w:iCs/>
            <w:color w:val="1F3864" w:themeColor="accent1" w:themeShade="80"/>
            <w:sz w:val="12"/>
            <w:szCs w:val="12"/>
            <w:lang w:val="es-ES"/>
            <w:rPrChange w:id="2043" w:author="REBECA" w:date="2021-05-26T23:11:00Z">
              <w:rPr>
                <w:lang w:val="es-ES"/>
              </w:rPr>
            </w:rPrChange>
          </w:rPr>
          <w:t>("La tendencia, después de meses marcados por pérdidas debido al coronavirus, es alcista. Parece que las previsiones económicas en 2021 establecen recuperaciones económicas tanto para Europa como para España, lo que inyecta confianza en los inversores.")</w:t>
        </w:r>
      </w:ins>
    </w:p>
    <w:p w14:paraId="23307EAD" w14:textId="77777777" w:rsidR="00A21D5D" w:rsidRPr="006D7C69" w:rsidRDefault="00A21D5D" w:rsidP="00A21D5D">
      <w:pPr>
        <w:spacing w:after="0"/>
        <w:ind w:left="0"/>
        <w:rPr>
          <w:ins w:id="2044" w:author="REBECA" w:date="2021-05-26T23:10:00Z"/>
          <w:i/>
          <w:iCs/>
          <w:color w:val="1F3864" w:themeColor="accent1" w:themeShade="80"/>
          <w:sz w:val="12"/>
          <w:szCs w:val="12"/>
          <w:lang w:val="es-ES"/>
          <w:rPrChange w:id="2045" w:author="REBECA" w:date="2021-05-26T23:11:00Z">
            <w:rPr>
              <w:ins w:id="2046" w:author="REBECA" w:date="2021-05-26T23:10:00Z"/>
              <w:lang w:val="es-ES"/>
            </w:rPr>
          </w:rPrChange>
        </w:rPr>
        <w:pPrChange w:id="2047" w:author="REBECA" w:date="2021-05-26T23:10:00Z">
          <w:pPr>
            <w:ind w:left="0"/>
          </w:pPr>
        </w:pPrChange>
      </w:pPr>
      <w:proofErr w:type="spellStart"/>
      <w:ins w:id="2048" w:author="REBECA" w:date="2021-05-26T23:10:00Z">
        <w:r w:rsidRPr="006D7C69">
          <w:rPr>
            <w:i/>
            <w:iCs/>
            <w:color w:val="1F3864" w:themeColor="accent1" w:themeShade="80"/>
            <w:sz w:val="12"/>
            <w:szCs w:val="12"/>
            <w:lang w:val="es-ES"/>
            <w:rPrChange w:id="2049" w:author="REBECA" w:date="2021-05-26T23:11:00Z">
              <w:rPr>
                <w:lang w:val="es-ES"/>
              </w:rPr>
            </w:rPrChange>
          </w:rPr>
          <w:t>document.add_paragraph</w:t>
        </w:r>
        <w:proofErr w:type="spellEnd"/>
        <w:r w:rsidRPr="006D7C69">
          <w:rPr>
            <w:i/>
            <w:iCs/>
            <w:color w:val="1F3864" w:themeColor="accent1" w:themeShade="80"/>
            <w:sz w:val="12"/>
            <w:szCs w:val="12"/>
            <w:lang w:val="es-ES"/>
            <w:rPrChange w:id="2050" w:author="REBECA" w:date="2021-05-26T23:11:00Z">
              <w:rPr>
                <w:lang w:val="es-ES"/>
              </w:rPr>
            </w:rPrChange>
          </w:rPr>
          <w:t>("Esto se ve reflejado en las subidas experimentadas en el Ibex a lo largo de estos meses.")</w:t>
        </w:r>
      </w:ins>
    </w:p>
    <w:p w14:paraId="167880DA" w14:textId="77777777" w:rsidR="00A21D5D" w:rsidRPr="006D7C69" w:rsidRDefault="00A21D5D" w:rsidP="00A21D5D">
      <w:pPr>
        <w:spacing w:after="0"/>
        <w:ind w:left="0"/>
        <w:rPr>
          <w:ins w:id="2051" w:author="REBECA" w:date="2021-05-26T23:10:00Z"/>
          <w:i/>
          <w:iCs/>
          <w:color w:val="1F3864" w:themeColor="accent1" w:themeShade="80"/>
          <w:sz w:val="12"/>
          <w:szCs w:val="12"/>
          <w:lang w:val="es-ES"/>
          <w:rPrChange w:id="2052" w:author="REBECA" w:date="2021-05-26T23:11:00Z">
            <w:rPr>
              <w:ins w:id="2053" w:author="REBECA" w:date="2021-05-26T23:10:00Z"/>
              <w:lang w:val="es-ES"/>
            </w:rPr>
          </w:rPrChange>
        </w:rPr>
        <w:pPrChange w:id="2054" w:author="REBECA" w:date="2021-05-26T23:10:00Z">
          <w:pPr>
            <w:ind w:left="0"/>
          </w:pPr>
        </w:pPrChange>
      </w:pPr>
    </w:p>
    <w:p w14:paraId="27F3E20B" w14:textId="77777777" w:rsidR="00A21D5D" w:rsidRPr="006D7C69" w:rsidRDefault="00A21D5D" w:rsidP="00A21D5D">
      <w:pPr>
        <w:spacing w:after="0"/>
        <w:ind w:left="0"/>
        <w:rPr>
          <w:ins w:id="2055" w:author="REBECA" w:date="2021-05-26T23:10:00Z"/>
          <w:i/>
          <w:iCs/>
          <w:color w:val="1F3864" w:themeColor="accent1" w:themeShade="80"/>
          <w:sz w:val="12"/>
          <w:szCs w:val="12"/>
          <w:lang w:val="es-ES"/>
          <w:rPrChange w:id="2056" w:author="REBECA" w:date="2021-05-26T23:11:00Z">
            <w:rPr>
              <w:ins w:id="2057" w:author="REBECA" w:date="2021-05-26T23:10:00Z"/>
              <w:lang w:val="es-ES"/>
            </w:rPr>
          </w:rPrChange>
        </w:rPr>
        <w:pPrChange w:id="2058" w:author="REBECA" w:date="2021-05-26T23:10:00Z">
          <w:pPr>
            <w:ind w:left="0"/>
          </w:pPr>
        </w:pPrChange>
      </w:pPr>
      <w:proofErr w:type="spellStart"/>
      <w:ins w:id="2059" w:author="REBECA" w:date="2021-05-26T23:10:00Z">
        <w:r w:rsidRPr="006D7C69">
          <w:rPr>
            <w:i/>
            <w:iCs/>
            <w:color w:val="1F3864" w:themeColor="accent1" w:themeShade="80"/>
            <w:sz w:val="12"/>
            <w:szCs w:val="12"/>
            <w:lang w:val="es-ES"/>
            <w:rPrChange w:id="2060" w:author="REBECA" w:date="2021-05-26T23:11:00Z">
              <w:rPr>
                <w:lang w:val="es-ES"/>
              </w:rPr>
            </w:rPrChange>
          </w:rPr>
          <w:t>document.add_paragraph</w:t>
        </w:r>
        <w:proofErr w:type="spellEnd"/>
        <w:r w:rsidRPr="006D7C69">
          <w:rPr>
            <w:i/>
            <w:iCs/>
            <w:color w:val="1F3864" w:themeColor="accent1" w:themeShade="80"/>
            <w:sz w:val="12"/>
            <w:szCs w:val="12"/>
            <w:lang w:val="es-ES"/>
            <w:rPrChange w:id="2061" w:author="REBECA" w:date="2021-05-26T23:11:00Z">
              <w:rPr>
                <w:lang w:val="es-ES"/>
              </w:rPr>
            </w:rPrChange>
          </w:rPr>
          <w:t>("En la siguiente tabla podemos comprobar el precio de medio de los últimos 3 meses")</w:t>
        </w:r>
      </w:ins>
    </w:p>
    <w:p w14:paraId="52339856" w14:textId="77777777" w:rsidR="00A21D5D" w:rsidRPr="006D7C69" w:rsidRDefault="00A21D5D" w:rsidP="00A21D5D">
      <w:pPr>
        <w:spacing w:after="0"/>
        <w:ind w:left="0"/>
        <w:rPr>
          <w:ins w:id="2062" w:author="REBECA" w:date="2021-05-26T23:10:00Z"/>
          <w:i/>
          <w:iCs/>
          <w:color w:val="1F3864" w:themeColor="accent1" w:themeShade="80"/>
          <w:sz w:val="12"/>
          <w:szCs w:val="12"/>
          <w:rPrChange w:id="2063" w:author="REBECA" w:date="2021-05-26T23:11:00Z">
            <w:rPr>
              <w:ins w:id="2064" w:author="REBECA" w:date="2021-05-26T23:10:00Z"/>
              <w:lang w:val="es-ES"/>
            </w:rPr>
          </w:rPrChange>
        </w:rPr>
        <w:pPrChange w:id="2065" w:author="REBECA" w:date="2021-05-26T23:10:00Z">
          <w:pPr>
            <w:ind w:left="0"/>
          </w:pPr>
        </w:pPrChange>
      </w:pPr>
      <w:ins w:id="2066" w:author="REBECA" w:date="2021-05-26T23:10:00Z">
        <w:r w:rsidRPr="006D7C69">
          <w:rPr>
            <w:i/>
            <w:iCs/>
            <w:color w:val="1F3864" w:themeColor="accent1" w:themeShade="80"/>
            <w:sz w:val="12"/>
            <w:szCs w:val="12"/>
            <w:rPrChange w:id="2067" w:author="REBECA" w:date="2021-05-26T23:11:00Z">
              <w:rPr>
                <w:lang w:val="es-ES"/>
              </w:rPr>
            </w:rPrChange>
          </w:rPr>
          <w:t xml:space="preserve">table = </w:t>
        </w:r>
        <w:proofErr w:type="spellStart"/>
        <w:r w:rsidRPr="006D7C69">
          <w:rPr>
            <w:i/>
            <w:iCs/>
            <w:color w:val="1F3864" w:themeColor="accent1" w:themeShade="80"/>
            <w:sz w:val="12"/>
            <w:szCs w:val="12"/>
            <w:rPrChange w:id="2068" w:author="REBECA" w:date="2021-05-26T23:11:00Z">
              <w:rPr>
                <w:lang w:val="es-ES"/>
              </w:rPr>
            </w:rPrChange>
          </w:rPr>
          <w:t>document.add_table</w:t>
        </w:r>
        <w:proofErr w:type="spellEnd"/>
        <w:r w:rsidRPr="006D7C69">
          <w:rPr>
            <w:i/>
            <w:iCs/>
            <w:color w:val="1F3864" w:themeColor="accent1" w:themeShade="80"/>
            <w:sz w:val="12"/>
            <w:szCs w:val="12"/>
            <w:rPrChange w:id="2069" w:author="REBECA" w:date="2021-05-26T23:11:00Z">
              <w:rPr>
                <w:lang w:val="es-ES"/>
              </w:rPr>
            </w:rPrChange>
          </w:rPr>
          <w:t>(rows=1, cols=2, style='Colorful Shading Accent 1')</w:t>
        </w:r>
      </w:ins>
    </w:p>
    <w:p w14:paraId="2067FB01" w14:textId="77777777" w:rsidR="00A21D5D" w:rsidRPr="006D7C69" w:rsidRDefault="00A21D5D" w:rsidP="00A21D5D">
      <w:pPr>
        <w:spacing w:after="0"/>
        <w:ind w:left="0"/>
        <w:rPr>
          <w:ins w:id="2070" w:author="REBECA" w:date="2021-05-26T23:10:00Z"/>
          <w:i/>
          <w:iCs/>
          <w:color w:val="1F3864" w:themeColor="accent1" w:themeShade="80"/>
          <w:sz w:val="12"/>
          <w:szCs w:val="12"/>
          <w:rPrChange w:id="2071" w:author="REBECA" w:date="2021-05-26T23:11:00Z">
            <w:rPr>
              <w:ins w:id="2072" w:author="REBECA" w:date="2021-05-26T23:10:00Z"/>
              <w:lang w:val="es-ES"/>
            </w:rPr>
          </w:rPrChange>
        </w:rPr>
        <w:pPrChange w:id="2073" w:author="REBECA" w:date="2021-05-26T23:10:00Z">
          <w:pPr>
            <w:ind w:left="0"/>
          </w:pPr>
        </w:pPrChange>
      </w:pPr>
      <w:proofErr w:type="spellStart"/>
      <w:ins w:id="2074" w:author="REBECA" w:date="2021-05-26T23:10:00Z">
        <w:r w:rsidRPr="006D7C69">
          <w:rPr>
            <w:i/>
            <w:iCs/>
            <w:color w:val="1F3864" w:themeColor="accent1" w:themeShade="80"/>
            <w:sz w:val="12"/>
            <w:szCs w:val="12"/>
            <w:rPrChange w:id="2075" w:author="REBECA" w:date="2021-05-26T23:11:00Z">
              <w:rPr>
                <w:lang w:val="es-ES"/>
              </w:rPr>
            </w:rPrChange>
          </w:rPr>
          <w:t>table.height</w:t>
        </w:r>
        <w:proofErr w:type="spellEnd"/>
        <w:r w:rsidRPr="006D7C69">
          <w:rPr>
            <w:i/>
            <w:iCs/>
            <w:color w:val="1F3864" w:themeColor="accent1" w:themeShade="80"/>
            <w:sz w:val="12"/>
            <w:szCs w:val="12"/>
            <w:rPrChange w:id="2076" w:author="REBECA" w:date="2021-05-26T23:11:00Z">
              <w:rPr>
                <w:lang w:val="es-ES"/>
              </w:rPr>
            </w:rPrChange>
          </w:rPr>
          <w:t xml:space="preserve"> = Pt(8)</w:t>
        </w:r>
      </w:ins>
    </w:p>
    <w:p w14:paraId="50150E15" w14:textId="77777777" w:rsidR="00A21D5D" w:rsidRPr="006D7C69" w:rsidRDefault="00A21D5D" w:rsidP="00A21D5D">
      <w:pPr>
        <w:spacing w:after="0"/>
        <w:ind w:left="0"/>
        <w:rPr>
          <w:ins w:id="2077" w:author="REBECA" w:date="2021-05-26T23:10:00Z"/>
          <w:i/>
          <w:iCs/>
          <w:color w:val="1F3864" w:themeColor="accent1" w:themeShade="80"/>
          <w:sz w:val="12"/>
          <w:szCs w:val="12"/>
          <w:rPrChange w:id="2078" w:author="REBECA" w:date="2021-05-26T23:11:00Z">
            <w:rPr>
              <w:ins w:id="2079" w:author="REBECA" w:date="2021-05-26T23:10:00Z"/>
              <w:lang w:val="es-ES"/>
            </w:rPr>
          </w:rPrChange>
        </w:rPr>
        <w:pPrChange w:id="2080" w:author="REBECA" w:date="2021-05-26T23:10:00Z">
          <w:pPr>
            <w:ind w:left="0"/>
          </w:pPr>
        </w:pPrChange>
      </w:pPr>
    </w:p>
    <w:p w14:paraId="52CA28B9" w14:textId="77777777" w:rsidR="00A21D5D" w:rsidRPr="006D7C69" w:rsidRDefault="00A21D5D" w:rsidP="00A21D5D">
      <w:pPr>
        <w:spacing w:after="0"/>
        <w:ind w:left="0"/>
        <w:rPr>
          <w:ins w:id="2081" w:author="REBECA" w:date="2021-05-26T23:10:00Z"/>
          <w:i/>
          <w:iCs/>
          <w:color w:val="1F3864" w:themeColor="accent1" w:themeShade="80"/>
          <w:sz w:val="12"/>
          <w:szCs w:val="12"/>
          <w:rPrChange w:id="2082" w:author="REBECA" w:date="2021-05-26T23:11:00Z">
            <w:rPr>
              <w:ins w:id="2083" w:author="REBECA" w:date="2021-05-26T23:10:00Z"/>
              <w:lang w:val="es-ES"/>
            </w:rPr>
          </w:rPrChange>
        </w:rPr>
        <w:pPrChange w:id="2084" w:author="REBECA" w:date="2021-05-26T23:10:00Z">
          <w:pPr>
            <w:ind w:left="0"/>
          </w:pPr>
        </w:pPrChange>
      </w:pPr>
      <w:proofErr w:type="spellStart"/>
      <w:ins w:id="2085" w:author="REBECA" w:date="2021-05-26T23:10:00Z">
        <w:r w:rsidRPr="006D7C69">
          <w:rPr>
            <w:i/>
            <w:iCs/>
            <w:color w:val="1F3864" w:themeColor="accent1" w:themeShade="80"/>
            <w:sz w:val="12"/>
            <w:szCs w:val="12"/>
            <w:rPrChange w:id="2086" w:author="REBECA" w:date="2021-05-26T23:11:00Z">
              <w:rPr>
                <w:lang w:val="es-ES"/>
              </w:rPr>
            </w:rPrChange>
          </w:rPr>
          <w:t>table.rows</w:t>
        </w:r>
        <w:proofErr w:type="spellEnd"/>
        <w:r w:rsidRPr="006D7C69">
          <w:rPr>
            <w:i/>
            <w:iCs/>
            <w:color w:val="1F3864" w:themeColor="accent1" w:themeShade="80"/>
            <w:sz w:val="12"/>
            <w:szCs w:val="12"/>
            <w:rPrChange w:id="2087" w:author="REBECA" w:date="2021-05-26T23:11:00Z">
              <w:rPr>
                <w:lang w:val="es-ES"/>
              </w:rPr>
            </w:rPrChange>
          </w:rPr>
          <w:t>[0].cells[0].text = '</w:t>
        </w:r>
        <w:proofErr w:type="spellStart"/>
        <w:r w:rsidRPr="006D7C69">
          <w:rPr>
            <w:i/>
            <w:iCs/>
            <w:color w:val="1F3864" w:themeColor="accent1" w:themeShade="80"/>
            <w:sz w:val="12"/>
            <w:szCs w:val="12"/>
            <w:rPrChange w:id="2088" w:author="REBECA" w:date="2021-05-26T23:11:00Z">
              <w:rPr>
                <w:lang w:val="es-ES"/>
              </w:rPr>
            </w:rPrChange>
          </w:rPr>
          <w:t>Empresas</w:t>
        </w:r>
        <w:proofErr w:type="spellEnd"/>
        <w:r w:rsidRPr="006D7C69">
          <w:rPr>
            <w:i/>
            <w:iCs/>
            <w:color w:val="1F3864" w:themeColor="accent1" w:themeShade="80"/>
            <w:sz w:val="12"/>
            <w:szCs w:val="12"/>
            <w:rPrChange w:id="2089" w:author="REBECA" w:date="2021-05-26T23:11:00Z">
              <w:rPr>
                <w:lang w:val="es-ES"/>
              </w:rPr>
            </w:rPrChange>
          </w:rPr>
          <w:t>'</w:t>
        </w:r>
      </w:ins>
    </w:p>
    <w:p w14:paraId="30892D08" w14:textId="77777777" w:rsidR="00A21D5D" w:rsidRPr="006D7C69" w:rsidRDefault="00A21D5D" w:rsidP="00A21D5D">
      <w:pPr>
        <w:spacing w:after="0"/>
        <w:ind w:left="0"/>
        <w:rPr>
          <w:ins w:id="2090" w:author="REBECA" w:date="2021-05-26T23:10:00Z"/>
          <w:i/>
          <w:iCs/>
          <w:color w:val="1F3864" w:themeColor="accent1" w:themeShade="80"/>
          <w:sz w:val="12"/>
          <w:szCs w:val="12"/>
          <w:lang w:val="es-ES"/>
          <w:rPrChange w:id="2091" w:author="REBECA" w:date="2021-05-26T23:11:00Z">
            <w:rPr>
              <w:ins w:id="2092" w:author="REBECA" w:date="2021-05-26T23:10:00Z"/>
              <w:lang w:val="es-ES"/>
            </w:rPr>
          </w:rPrChange>
        </w:rPr>
        <w:pPrChange w:id="2093" w:author="REBECA" w:date="2021-05-26T23:10:00Z">
          <w:pPr>
            <w:ind w:left="0"/>
          </w:pPr>
        </w:pPrChange>
      </w:pPr>
      <w:proofErr w:type="spellStart"/>
      <w:ins w:id="2094" w:author="REBECA" w:date="2021-05-26T23:10:00Z">
        <w:r w:rsidRPr="006D7C69">
          <w:rPr>
            <w:i/>
            <w:iCs/>
            <w:color w:val="1F3864" w:themeColor="accent1" w:themeShade="80"/>
            <w:sz w:val="12"/>
            <w:szCs w:val="12"/>
            <w:lang w:val="es-ES"/>
            <w:rPrChange w:id="2095" w:author="REBECA" w:date="2021-05-26T23:11:00Z">
              <w:rPr>
                <w:lang w:val="es-ES"/>
              </w:rPr>
            </w:rPrChange>
          </w:rPr>
          <w:t>table.rows</w:t>
        </w:r>
        <w:proofErr w:type="spellEnd"/>
        <w:r w:rsidRPr="006D7C69">
          <w:rPr>
            <w:i/>
            <w:iCs/>
            <w:color w:val="1F3864" w:themeColor="accent1" w:themeShade="80"/>
            <w:sz w:val="12"/>
            <w:szCs w:val="12"/>
            <w:lang w:val="es-ES"/>
            <w:rPrChange w:id="2096" w:author="REBECA" w:date="2021-05-26T23:11:00Z">
              <w:rPr>
                <w:lang w:val="es-ES"/>
              </w:rPr>
            </w:rPrChange>
          </w:rPr>
          <w:t>[0].</w:t>
        </w:r>
        <w:proofErr w:type="spellStart"/>
        <w:r w:rsidRPr="006D7C69">
          <w:rPr>
            <w:i/>
            <w:iCs/>
            <w:color w:val="1F3864" w:themeColor="accent1" w:themeShade="80"/>
            <w:sz w:val="12"/>
            <w:szCs w:val="12"/>
            <w:lang w:val="es-ES"/>
            <w:rPrChange w:id="2097" w:author="REBECA" w:date="2021-05-26T23:11:00Z">
              <w:rPr>
                <w:lang w:val="es-ES"/>
              </w:rPr>
            </w:rPrChange>
          </w:rPr>
          <w:t>cells</w:t>
        </w:r>
        <w:proofErr w:type="spellEnd"/>
        <w:r w:rsidRPr="006D7C69">
          <w:rPr>
            <w:i/>
            <w:iCs/>
            <w:color w:val="1F3864" w:themeColor="accent1" w:themeShade="80"/>
            <w:sz w:val="12"/>
            <w:szCs w:val="12"/>
            <w:lang w:val="es-ES"/>
            <w:rPrChange w:id="2098" w:author="REBECA" w:date="2021-05-26T23:11:00Z">
              <w:rPr>
                <w:lang w:val="es-ES"/>
              </w:rPr>
            </w:rPrChange>
          </w:rPr>
          <w:t>[1].</w:t>
        </w:r>
        <w:proofErr w:type="spellStart"/>
        <w:r w:rsidRPr="006D7C69">
          <w:rPr>
            <w:i/>
            <w:iCs/>
            <w:color w:val="1F3864" w:themeColor="accent1" w:themeShade="80"/>
            <w:sz w:val="12"/>
            <w:szCs w:val="12"/>
            <w:lang w:val="es-ES"/>
            <w:rPrChange w:id="2099" w:author="REBECA" w:date="2021-05-26T23:11:00Z">
              <w:rPr>
                <w:lang w:val="es-ES"/>
              </w:rPr>
            </w:rPrChange>
          </w:rPr>
          <w:t>text</w:t>
        </w:r>
        <w:proofErr w:type="spellEnd"/>
        <w:r w:rsidRPr="006D7C69">
          <w:rPr>
            <w:i/>
            <w:iCs/>
            <w:color w:val="1F3864" w:themeColor="accent1" w:themeShade="80"/>
            <w:sz w:val="12"/>
            <w:szCs w:val="12"/>
            <w:lang w:val="es-ES"/>
            <w:rPrChange w:id="2100" w:author="REBECA" w:date="2021-05-26T23:11:00Z">
              <w:rPr>
                <w:lang w:val="es-ES"/>
              </w:rPr>
            </w:rPrChange>
          </w:rPr>
          <w:t xml:space="preserve"> = 'Precio medio 3 meses'</w:t>
        </w:r>
      </w:ins>
    </w:p>
    <w:p w14:paraId="19914DFF" w14:textId="77777777" w:rsidR="00A21D5D" w:rsidRPr="006D7C69" w:rsidRDefault="00A21D5D" w:rsidP="00A21D5D">
      <w:pPr>
        <w:spacing w:after="0"/>
        <w:ind w:left="0"/>
        <w:rPr>
          <w:ins w:id="2101" w:author="REBECA" w:date="2021-05-26T23:10:00Z"/>
          <w:i/>
          <w:iCs/>
          <w:color w:val="1F3864" w:themeColor="accent1" w:themeShade="80"/>
          <w:sz w:val="12"/>
          <w:szCs w:val="12"/>
          <w:lang w:val="es-ES"/>
          <w:rPrChange w:id="2102" w:author="REBECA" w:date="2021-05-26T23:11:00Z">
            <w:rPr>
              <w:ins w:id="2103" w:author="REBECA" w:date="2021-05-26T23:10:00Z"/>
              <w:lang w:val="es-ES"/>
            </w:rPr>
          </w:rPrChange>
        </w:rPr>
        <w:pPrChange w:id="2104" w:author="REBECA" w:date="2021-05-26T23:10:00Z">
          <w:pPr>
            <w:ind w:left="0"/>
          </w:pPr>
        </w:pPrChange>
      </w:pPr>
    </w:p>
    <w:p w14:paraId="7669EB0D" w14:textId="77777777" w:rsidR="00A21D5D" w:rsidRPr="006D7C69" w:rsidRDefault="00A21D5D" w:rsidP="00A21D5D">
      <w:pPr>
        <w:spacing w:after="0"/>
        <w:ind w:left="0"/>
        <w:rPr>
          <w:ins w:id="2105" w:author="REBECA" w:date="2021-05-26T23:10:00Z"/>
          <w:i/>
          <w:iCs/>
          <w:color w:val="1F3864" w:themeColor="accent1" w:themeShade="80"/>
          <w:sz w:val="12"/>
          <w:szCs w:val="12"/>
          <w:rPrChange w:id="2106" w:author="REBECA" w:date="2021-05-26T23:11:00Z">
            <w:rPr>
              <w:ins w:id="2107" w:author="REBECA" w:date="2021-05-26T23:10:00Z"/>
              <w:lang w:val="es-ES"/>
            </w:rPr>
          </w:rPrChange>
        </w:rPr>
        <w:pPrChange w:id="2108" w:author="REBECA" w:date="2021-05-26T23:10:00Z">
          <w:pPr>
            <w:ind w:left="0"/>
          </w:pPr>
        </w:pPrChange>
      </w:pPr>
      <w:ins w:id="2109" w:author="REBECA" w:date="2021-05-26T23:10:00Z">
        <w:r w:rsidRPr="006D7C69">
          <w:rPr>
            <w:i/>
            <w:iCs/>
            <w:color w:val="1F3864" w:themeColor="accent1" w:themeShade="80"/>
            <w:sz w:val="12"/>
            <w:szCs w:val="12"/>
            <w:rPrChange w:id="2110" w:author="REBECA" w:date="2021-05-26T23:11:00Z">
              <w:rPr>
                <w:lang w:val="es-ES"/>
              </w:rPr>
            </w:rPrChange>
          </w:rPr>
          <w:t xml:space="preserve">for </w:t>
        </w:r>
        <w:proofErr w:type="spellStart"/>
        <w:r w:rsidRPr="006D7C69">
          <w:rPr>
            <w:i/>
            <w:iCs/>
            <w:color w:val="1F3864" w:themeColor="accent1" w:themeShade="80"/>
            <w:sz w:val="12"/>
            <w:szCs w:val="12"/>
            <w:rPrChange w:id="2111" w:author="REBECA" w:date="2021-05-26T23:11:00Z">
              <w:rPr>
                <w:lang w:val="es-ES"/>
              </w:rPr>
            </w:rPrChange>
          </w:rPr>
          <w:t>s,m</w:t>
        </w:r>
        <w:proofErr w:type="spellEnd"/>
        <w:r w:rsidRPr="006D7C69">
          <w:rPr>
            <w:i/>
            <w:iCs/>
            <w:color w:val="1F3864" w:themeColor="accent1" w:themeShade="80"/>
            <w:sz w:val="12"/>
            <w:szCs w:val="12"/>
            <w:rPrChange w:id="2112" w:author="REBECA" w:date="2021-05-26T23:11:00Z">
              <w:rPr>
                <w:lang w:val="es-ES"/>
              </w:rPr>
            </w:rPrChange>
          </w:rPr>
          <w:t xml:space="preserve">  in zip(</w:t>
        </w:r>
        <w:proofErr w:type="spellStart"/>
        <w:r w:rsidRPr="006D7C69">
          <w:rPr>
            <w:i/>
            <w:iCs/>
            <w:color w:val="1F3864" w:themeColor="accent1" w:themeShade="80"/>
            <w:sz w:val="12"/>
            <w:szCs w:val="12"/>
            <w:rPrChange w:id="2113" w:author="REBECA" w:date="2021-05-26T23:11:00Z">
              <w:rPr>
                <w:lang w:val="es-ES"/>
              </w:rPr>
            </w:rPrChange>
          </w:rPr>
          <w:t>simbolos</w:t>
        </w:r>
        <w:proofErr w:type="spellEnd"/>
        <w:r w:rsidRPr="006D7C69">
          <w:rPr>
            <w:i/>
            <w:iCs/>
            <w:color w:val="1F3864" w:themeColor="accent1" w:themeShade="80"/>
            <w:sz w:val="12"/>
            <w:szCs w:val="12"/>
            <w:rPrChange w:id="2114" w:author="REBECA" w:date="2021-05-26T23:11:00Z">
              <w:rPr>
                <w:lang w:val="es-ES"/>
              </w:rPr>
            </w:rPrChange>
          </w:rPr>
          <w:t>, medias):</w:t>
        </w:r>
      </w:ins>
    </w:p>
    <w:p w14:paraId="586B537F" w14:textId="77777777" w:rsidR="00A21D5D" w:rsidRPr="006D7C69" w:rsidRDefault="00A21D5D" w:rsidP="00A21D5D">
      <w:pPr>
        <w:spacing w:after="0"/>
        <w:ind w:left="0"/>
        <w:rPr>
          <w:ins w:id="2115" w:author="REBECA" w:date="2021-05-26T23:10:00Z"/>
          <w:i/>
          <w:iCs/>
          <w:color w:val="1F3864" w:themeColor="accent1" w:themeShade="80"/>
          <w:sz w:val="12"/>
          <w:szCs w:val="12"/>
          <w:rPrChange w:id="2116" w:author="REBECA" w:date="2021-05-26T23:11:00Z">
            <w:rPr>
              <w:ins w:id="2117" w:author="REBECA" w:date="2021-05-26T23:10:00Z"/>
              <w:lang w:val="es-ES"/>
            </w:rPr>
          </w:rPrChange>
        </w:rPr>
        <w:pPrChange w:id="2118" w:author="REBECA" w:date="2021-05-26T23:10:00Z">
          <w:pPr>
            <w:ind w:left="0"/>
          </w:pPr>
        </w:pPrChange>
      </w:pPr>
      <w:ins w:id="2119" w:author="REBECA" w:date="2021-05-26T23:10:00Z">
        <w:r w:rsidRPr="006D7C69">
          <w:rPr>
            <w:i/>
            <w:iCs/>
            <w:color w:val="1F3864" w:themeColor="accent1" w:themeShade="80"/>
            <w:sz w:val="12"/>
            <w:szCs w:val="12"/>
            <w:rPrChange w:id="2120" w:author="REBECA" w:date="2021-05-26T23:11:00Z">
              <w:rPr>
                <w:lang w:val="es-ES"/>
              </w:rPr>
            </w:rPrChange>
          </w:rPr>
          <w:t xml:space="preserve">    </w:t>
        </w:r>
        <w:proofErr w:type="spellStart"/>
        <w:r w:rsidRPr="006D7C69">
          <w:rPr>
            <w:i/>
            <w:iCs/>
            <w:color w:val="1F3864" w:themeColor="accent1" w:themeShade="80"/>
            <w:sz w:val="12"/>
            <w:szCs w:val="12"/>
            <w:rPrChange w:id="2121" w:author="REBECA" w:date="2021-05-26T23:11:00Z">
              <w:rPr>
                <w:lang w:val="es-ES"/>
              </w:rPr>
            </w:rPrChange>
          </w:rPr>
          <w:t>row_cells</w:t>
        </w:r>
        <w:proofErr w:type="spellEnd"/>
        <w:r w:rsidRPr="006D7C69">
          <w:rPr>
            <w:i/>
            <w:iCs/>
            <w:color w:val="1F3864" w:themeColor="accent1" w:themeShade="80"/>
            <w:sz w:val="12"/>
            <w:szCs w:val="12"/>
            <w:rPrChange w:id="2122" w:author="REBECA" w:date="2021-05-26T23:11:00Z">
              <w:rPr>
                <w:lang w:val="es-ES"/>
              </w:rPr>
            </w:rPrChange>
          </w:rPr>
          <w:t xml:space="preserve"> = </w:t>
        </w:r>
        <w:proofErr w:type="spellStart"/>
        <w:r w:rsidRPr="006D7C69">
          <w:rPr>
            <w:i/>
            <w:iCs/>
            <w:color w:val="1F3864" w:themeColor="accent1" w:themeShade="80"/>
            <w:sz w:val="12"/>
            <w:szCs w:val="12"/>
            <w:rPrChange w:id="2123" w:author="REBECA" w:date="2021-05-26T23:11:00Z">
              <w:rPr>
                <w:lang w:val="es-ES"/>
              </w:rPr>
            </w:rPrChange>
          </w:rPr>
          <w:t>table.add_row</w:t>
        </w:r>
        <w:proofErr w:type="spellEnd"/>
        <w:r w:rsidRPr="006D7C69">
          <w:rPr>
            <w:i/>
            <w:iCs/>
            <w:color w:val="1F3864" w:themeColor="accent1" w:themeShade="80"/>
            <w:sz w:val="12"/>
            <w:szCs w:val="12"/>
            <w:rPrChange w:id="2124" w:author="REBECA" w:date="2021-05-26T23:11:00Z">
              <w:rPr>
                <w:lang w:val="es-ES"/>
              </w:rPr>
            </w:rPrChange>
          </w:rPr>
          <w:t>().cells</w:t>
        </w:r>
      </w:ins>
    </w:p>
    <w:p w14:paraId="286F200E" w14:textId="77777777" w:rsidR="00A21D5D" w:rsidRPr="006D7C69" w:rsidRDefault="00A21D5D" w:rsidP="00A21D5D">
      <w:pPr>
        <w:spacing w:after="0"/>
        <w:ind w:left="0"/>
        <w:rPr>
          <w:ins w:id="2125" w:author="REBECA" w:date="2021-05-26T23:10:00Z"/>
          <w:i/>
          <w:iCs/>
          <w:color w:val="1F3864" w:themeColor="accent1" w:themeShade="80"/>
          <w:sz w:val="12"/>
          <w:szCs w:val="12"/>
          <w:rPrChange w:id="2126" w:author="REBECA" w:date="2021-05-26T23:11:00Z">
            <w:rPr>
              <w:ins w:id="2127" w:author="REBECA" w:date="2021-05-26T23:10:00Z"/>
              <w:lang w:val="es-ES"/>
            </w:rPr>
          </w:rPrChange>
        </w:rPr>
        <w:pPrChange w:id="2128" w:author="REBECA" w:date="2021-05-26T23:10:00Z">
          <w:pPr>
            <w:ind w:left="0"/>
          </w:pPr>
        </w:pPrChange>
      </w:pPr>
      <w:ins w:id="2129" w:author="REBECA" w:date="2021-05-26T23:10:00Z">
        <w:r w:rsidRPr="006D7C69">
          <w:rPr>
            <w:i/>
            <w:iCs/>
            <w:color w:val="1F3864" w:themeColor="accent1" w:themeShade="80"/>
            <w:sz w:val="12"/>
            <w:szCs w:val="12"/>
            <w:rPrChange w:id="2130" w:author="REBECA" w:date="2021-05-26T23:11:00Z">
              <w:rPr>
                <w:lang w:val="es-ES"/>
              </w:rPr>
            </w:rPrChange>
          </w:rPr>
          <w:t xml:space="preserve">    </w:t>
        </w:r>
        <w:proofErr w:type="spellStart"/>
        <w:r w:rsidRPr="006D7C69">
          <w:rPr>
            <w:i/>
            <w:iCs/>
            <w:color w:val="1F3864" w:themeColor="accent1" w:themeShade="80"/>
            <w:sz w:val="12"/>
            <w:szCs w:val="12"/>
            <w:rPrChange w:id="2131" w:author="REBECA" w:date="2021-05-26T23:11:00Z">
              <w:rPr>
                <w:lang w:val="es-ES"/>
              </w:rPr>
            </w:rPrChange>
          </w:rPr>
          <w:t>row_cells</w:t>
        </w:r>
        <w:proofErr w:type="spellEnd"/>
        <w:r w:rsidRPr="006D7C69">
          <w:rPr>
            <w:i/>
            <w:iCs/>
            <w:color w:val="1F3864" w:themeColor="accent1" w:themeShade="80"/>
            <w:sz w:val="12"/>
            <w:szCs w:val="12"/>
            <w:rPrChange w:id="2132" w:author="REBECA" w:date="2021-05-26T23:11:00Z">
              <w:rPr>
                <w:lang w:val="es-ES"/>
              </w:rPr>
            </w:rPrChange>
          </w:rPr>
          <w:t>[0].text = s</w:t>
        </w:r>
      </w:ins>
    </w:p>
    <w:p w14:paraId="4A2D88A9" w14:textId="77777777" w:rsidR="00A21D5D" w:rsidRPr="006D7C69" w:rsidRDefault="00A21D5D" w:rsidP="00A21D5D">
      <w:pPr>
        <w:spacing w:after="0"/>
        <w:ind w:left="0"/>
        <w:rPr>
          <w:ins w:id="2133" w:author="REBECA" w:date="2021-05-26T23:10:00Z"/>
          <w:i/>
          <w:iCs/>
          <w:color w:val="1F3864" w:themeColor="accent1" w:themeShade="80"/>
          <w:sz w:val="12"/>
          <w:szCs w:val="12"/>
          <w:rPrChange w:id="2134" w:author="REBECA" w:date="2021-05-26T23:11:00Z">
            <w:rPr>
              <w:ins w:id="2135" w:author="REBECA" w:date="2021-05-26T23:10:00Z"/>
              <w:lang w:val="es-ES"/>
            </w:rPr>
          </w:rPrChange>
        </w:rPr>
        <w:pPrChange w:id="2136" w:author="REBECA" w:date="2021-05-26T23:10:00Z">
          <w:pPr>
            <w:ind w:left="0"/>
          </w:pPr>
        </w:pPrChange>
      </w:pPr>
      <w:ins w:id="2137" w:author="REBECA" w:date="2021-05-26T23:10:00Z">
        <w:r w:rsidRPr="006D7C69">
          <w:rPr>
            <w:i/>
            <w:iCs/>
            <w:color w:val="1F3864" w:themeColor="accent1" w:themeShade="80"/>
            <w:sz w:val="12"/>
            <w:szCs w:val="12"/>
            <w:rPrChange w:id="2138" w:author="REBECA" w:date="2021-05-26T23:11:00Z">
              <w:rPr>
                <w:lang w:val="es-ES"/>
              </w:rPr>
            </w:rPrChange>
          </w:rPr>
          <w:t xml:space="preserve">    </w:t>
        </w:r>
        <w:proofErr w:type="spellStart"/>
        <w:r w:rsidRPr="006D7C69">
          <w:rPr>
            <w:i/>
            <w:iCs/>
            <w:color w:val="1F3864" w:themeColor="accent1" w:themeShade="80"/>
            <w:sz w:val="12"/>
            <w:szCs w:val="12"/>
            <w:rPrChange w:id="2139" w:author="REBECA" w:date="2021-05-26T23:11:00Z">
              <w:rPr>
                <w:lang w:val="es-ES"/>
              </w:rPr>
            </w:rPrChange>
          </w:rPr>
          <w:t>row_cells</w:t>
        </w:r>
        <w:proofErr w:type="spellEnd"/>
        <w:r w:rsidRPr="006D7C69">
          <w:rPr>
            <w:i/>
            <w:iCs/>
            <w:color w:val="1F3864" w:themeColor="accent1" w:themeShade="80"/>
            <w:sz w:val="12"/>
            <w:szCs w:val="12"/>
            <w:rPrChange w:id="2140" w:author="REBECA" w:date="2021-05-26T23:11:00Z">
              <w:rPr>
                <w:lang w:val="es-ES"/>
              </w:rPr>
            </w:rPrChange>
          </w:rPr>
          <w:t>[1].text = str(round(m,2)) + '€'</w:t>
        </w:r>
      </w:ins>
    </w:p>
    <w:p w14:paraId="4FE0917D" w14:textId="77777777" w:rsidR="00A21D5D" w:rsidRPr="006D7C69" w:rsidRDefault="00A21D5D" w:rsidP="00A21D5D">
      <w:pPr>
        <w:spacing w:after="0"/>
        <w:ind w:left="0"/>
        <w:rPr>
          <w:ins w:id="2141" w:author="REBECA" w:date="2021-05-26T23:10:00Z"/>
          <w:i/>
          <w:iCs/>
          <w:color w:val="1F3864" w:themeColor="accent1" w:themeShade="80"/>
          <w:sz w:val="12"/>
          <w:szCs w:val="12"/>
          <w:rPrChange w:id="2142" w:author="REBECA" w:date="2021-05-26T23:11:00Z">
            <w:rPr>
              <w:ins w:id="2143" w:author="REBECA" w:date="2021-05-26T23:10:00Z"/>
              <w:lang w:val="es-ES"/>
            </w:rPr>
          </w:rPrChange>
        </w:rPr>
        <w:pPrChange w:id="2144" w:author="REBECA" w:date="2021-05-26T23:10:00Z">
          <w:pPr>
            <w:ind w:left="0"/>
          </w:pPr>
        </w:pPrChange>
      </w:pPr>
      <w:ins w:id="2145" w:author="REBECA" w:date="2021-05-26T23:10:00Z">
        <w:r w:rsidRPr="006D7C69">
          <w:rPr>
            <w:i/>
            <w:iCs/>
            <w:color w:val="1F3864" w:themeColor="accent1" w:themeShade="80"/>
            <w:sz w:val="12"/>
            <w:szCs w:val="12"/>
            <w:rPrChange w:id="2146" w:author="REBECA" w:date="2021-05-26T23:11:00Z">
              <w:rPr>
                <w:lang w:val="es-ES"/>
              </w:rPr>
            </w:rPrChange>
          </w:rPr>
          <w:t xml:space="preserve">    </w:t>
        </w:r>
      </w:ins>
    </w:p>
    <w:p w14:paraId="753A36EF" w14:textId="77777777" w:rsidR="00A21D5D" w:rsidRPr="006D7C69" w:rsidRDefault="00A21D5D" w:rsidP="00A21D5D">
      <w:pPr>
        <w:spacing w:after="0"/>
        <w:ind w:left="0"/>
        <w:rPr>
          <w:ins w:id="2147" w:author="REBECA" w:date="2021-05-26T23:10:00Z"/>
          <w:i/>
          <w:iCs/>
          <w:color w:val="1F3864" w:themeColor="accent1" w:themeShade="80"/>
          <w:sz w:val="12"/>
          <w:szCs w:val="12"/>
          <w:lang w:val="es-ES"/>
          <w:rPrChange w:id="2148" w:author="REBECA" w:date="2021-05-26T23:11:00Z">
            <w:rPr>
              <w:ins w:id="2149" w:author="REBECA" w:date="2021-05-26T23:10:00Z"/>
              <w:lang w:val="es-ES"/>
            </w:rPr>
          </w:rPrChange>
        </w:rPr>
        <w:pPrChange w:id="2150" w:author="REBECA" w:date="2021-05-26T23:10:00Z">
          <w:pPr>
            <w:ind w:left="0"/>
          </w:pPr>
        </w:pPrChange>
      </w:pPr>
      <w:proofErr w:type="spellStart"/>
      <w:ins w:id="2151" w:author="REBECA" w:date="2021-05-26T23:10:00Z">
        <w:r w:rsidRPr="006D7C69">
          <w:rPr>
            <w:i/>
            <w:iCs/>
            <w:color w:val="1F3864" w:themeColor="accent1" w:themeShade="80"/>
            <w:sz w:val="12"/>
            <w:szCs w:val="12"/>
            <w:lang w:val="es-ES"/>
            <w:rPrChange w:id="2152" w:author="REBECA" w:date="2021-05-26T23:11:00Z">
              <w:rPr>
                <w:lang w:val="es-ES"/>
              </w:rPr>
            </w:rPrChange>
          </w:rPr>
          <w:t>document.add_paragraph</w:t>
        </w:r>
        <w:proofErr w:type="spellEnd"/>
        <w:r w:rsidRPr="006D7C69">
          <w:rPr>
            <w:i/>
            <w:iCs/>
            <w:color w:val="1F3864" w:themeColor="accent1" w:themeShade="80"/>
            <w:sz w:val="12"/>
            <w:szCs w:val="12"/>
            <w:lang w:val="es-ES"/>
            <w:rPrChange w:id="2153" w:author="REBECA" w:date="2021-05-26T23:11:00Z">
              <w:rPr>
                <w:lang w:val="es-ES"/>
              </w:rPr>
            </w:rPrChange>
          </w:rPr>
          <w:t>('')</w:t>
        </w:r>
      </w:ins>
    </w:p>
    <w:p w14:paraId="555A5673" w14:textId="77777777" w:rsidR="00A21D5D" w:rsidRPr="006D7C69" w:rsidRDefault="00A21D5D" w:rsidP="00A21D5D">
      <w:pPr>
        <w:spacing w:after="0"/>
        <w:ind w:left="0"/>
        <w:rPr>
          <w:ins w:id="2154" w:author="REBECA" w:date="2021-05-26T23:10:00Z"/>
          <w:i/>
          <w:iCs/>
          <w:color w:val="1F3864" w:themeColor="accent1" w:themeShade="80"/>
          <w:sz w:val="12"/>
          <w:szCs w:val="12"/>
          <w:lang w:val="es-ES"/>
          <w:rPrChange w:id="2155" w:author="REBECA" w:date="2021-05-26T23:11:00Z">
            <w:rPr>
              <w:ins w:id="2156" w:author="REBECA" w:date="2021-05-26T23:10:00Z"/>
              <w:lang w:val="es-ES"/>
            </w:rPr>
          </w:rPrChange>
        </w:rPr>
        <w:pPrChange w:id="2157" w:author="REBECA" w:date="2021-05-26T23:10:00Z">
          <w:pPr>
            <w:ind w:left="0"/>
          </w:pPr>
        </w:pPrChange>
      </w:pPr>
      <w:proofErr w:type="spellStart"/>
      <w:ins w:id="2158" w:author="REBECA" w:date="2021-05-26T23:10:00Z">
        <w:r w:rsidRPr="006D7C69">
          <w:rPr>
            <w:i/>
            <w:iCs/>
            <w:color w:val="1F3864" w:themeColor="accent1" w:themeShade="80"/>
            <w:sz w:val="12"/>
            <w:szCs w:val="12"/>
            <w:lang w:val="es-ES"/>
            <w:rPrChange w:id="2159" w:author="REBECA" w:date="2021-05-26T23:11:00Z">
              <w:rPr>
                <w:lang w:val="es-ES"/>
              </w:rPr>
            </w:rPrChange>
          </w:rPr>
          <w:t>document.add_paragraph</w:t>
        </w:r>
        <w:proofErr w:type="spellEnd"/>
        <w:r w:rsidRPr="006D7C69">
          <w:rPr>
            <w:i/>
            <w:iCs/>
            <w:color w:val="1F3864" w:themeColor="accent1" w:themeShade="80"/>
            <w:sz w:val="12"/>
            <w:szCs w:val="12"/>
            <w:lang w:val="es-ES"/>
            <w:rPrChange w:id="2160" w:author="REBECA" w:date="2021-05-26T23:11:00Z">
              <w:rPr>
                <w:lang w:val="es-ES"/>
              </w:rPr>
            </w:rPrChange>
          </w:rPr>
          <w:t>("No todos los valores sufren las mismas variaciones. Para saber si los valores oscilan mucho en precios, podemos calcular la desviación típica que nos dará una idea de cómo han variado en precio durante los últimos 3 meses.")</w:t>
        </w:r>
      </w:ins>
    </w:p>
    <w:p w14:paraId="05B35BB6" w14:textId="77777777" w:rsidR="00A21D5D" w:rsidRPr="006D7C69" w:rsidRDefault="00A21D5D" w:rsidP="00A21D5D">
      <w:pPr>
        <w:spacing w:after="0"/>
        <w:ind w:left="0"/>
        <w:rPr>
          <w:ins w:id="2161" w:author="REBECA" w:date="2021-05-26T23:10:00Z"/>
          <w:i/>
          <w:iCs/>
          <w:color w:val="1F3864" w:themeColor="accent1" w:themeShade="80"/>
          <w:sz w:val="12"/>
          <w:szCs w:val="12"/>
          <w:lang w:val="es-ES"/>
          <w:rPrChange w:id="2162" w:author="REBECA" w:date="2021-05-26T23:11:00Z">
            <w:rPr>
              <w:ins w:id="2163" w:author="REBECA" w:date="2021-05-26T23:10:00Z"/>
              <w:lang w:val="es-ES"/>
            </w:rPr>
          </w:rPrChange>
        </w:rPr>
        <w:pPrChange w:id="2164" w:author="REBECA" w:date="2021-05-26T23:10:00Z">
          <w:pPr>
            <w:ind w:left="0"/>
          </w:pPr>
        </w:pPrChange>
      </w:pPr>
    </w:p>
    <w:p w14:paraId="4CD2181A" w14:textId="77777777" w:rsidR="00A21D5D" w:rsidRPr="006D7C69" w:rsidRDefault="00A21D5D" w:rsidP="00A21D5D">
      <w:pPr>
        <w:spacing w:after="0"/>
        <w:ind w:left="0"/>
        <w:rPr>
          <w:ins w:id="2165" w:author="REBECA" w:date="2021-05-26T23:10:00Z"/>
          <w:i/>
          <w:iCs/>
          <w:color w:val="1F3864" w:themeColor="accent1" w:themeShade="80"/>
          <w:sz w:val="12"/>
          <w:szCs w:val="12"/>
          <w:lang w:val="es-ES"/>
          <w:rPrChange w:id="2166" w:author="REBECA" w:date="2021-05-26T23:11:00Z">
            <w:rPr>
              <w:ins w:id="2167" w:author="REBECA" w:date="2021-05-26T23:10:00Z"/>
              <w:lang w:val="es-ES"/>
            </w:rPr>
          </w:rPrChange>
        </w:rPr>
        <w:pPrChange w:id="2168" w:author="REBECA" w:date="2021-05-26T23:10:00Z">
          <w:pPr>
            <w:ind w:left="0"/>
          </w:pPr>
        </w:pPrChange>
      </w:pPr>
    </w:p>
    <w:p w14:paraId="32F3861F" w14:textId="77777777" w:rsidR="00A21D5D" w:rsidRPr="006D7C69" w:rsidRDefault="00A21D5D" w:rsidP="00A21D5D">
      <w:pPr>
        <w:spacing w:after="0"/>
        <w:ind w:left="0"/>
        <w:rPr>
          <w:ins w:id="2169" w:author="REBECA" w:date="2021-05-26T23:10:00Z"/>
          <w:i/>
          <w:iCs/>
          <w:color w:val="1F3864" w:themeColor="accent1" w:themeShade="80"/>
          <w:sz w:val="12"/>
          <w:szCs w:val="12"/>
          <w:lang w:val="es-ES"/>
          <w:rPrChange w:id="2170" w:author="REBECA" w:date="2021-05-26T23:11:00Z">
            <w:rPr>
              <w:ins w:id="2171" w:author="REBECA" w:date="2021-05-26T23:10:00Z"/>
              <w:lang w:val="es-ES"/>
            </w:rPr>
          </w:rPrChange>
        </w:rPr>
        <w:pPrChange w:id="2172" w:author="REBECA" w:date="2021-05-26T23:10:00Z">
          <w:pPr>
            <w:ind w:left="0"/>
          </w:pPr>
        </w:pPrChange>
      </w:pPr>
      <w:proofErr w:type="spellStart"/>
      <w:ins w:id="2173" w:author="REBECA" w:date="2021-05-26T23:10:00Z">
        <w:r w:rsidRPr="006D7C69">
          <w:rPr>
            <w:i/>
            <w:iCs/>
            <w:color w:val="1F3864" w:themeColor="accent1" w:themeShade="80"/>
            <w:sz w:val="12"/>
            <w:szCs w:val="12"/>
            <w:lang w:val="es-ES"/>
            <w:rPrChange w:id="2174" w:author="REBECA" w:date="2021-05-26T23:11:00Z">
              <w:rPr>
                <w:lang w:val="es-ES"/>
              </w:rPr>
            </w:rPrChange>
          </w:rPr>
          <w:t>document.add_paragraph</w:t>
        </w:r>
        <w:proofErr w:type="spellEnd"/>
        <w:r w:rsidRPr="006D7C69">
          <w:rPr>
            <w:i/>
            <w:iCs/>
            <w:color w:val="1F3864" w:themeColor="accent1" w:themeShade="80"/>
            <w:sz w:val="12"/>
            <w:szCs w:val="12"/>
            <w:lang w:val="es-ES"/>
            <w:rPrChange w:id="2175" w:author="REBECA" w:date="2021-05-26T23:11:00Z">
              <w:rPr>
                <w:lang w:val="es-ES"/>
              </w:rPr>
            </w:rPrChange>
          </w:rPr>
          <w:t xml:space="preserve">('') </w:t>
        </w:r>
      </w:ins>
    </w:p>
    <w:p w14:paraId="436D2396" w14:textId="77777777" w:rsidR="00A21D5D" w:rsidRPr="006D7C69" w:rsidRDefault="00A21D5D" w:rsidP="00A21D5D">
      <w:pPr>
        <w:spacing w:after="0"/>
        <w:ind w:left="0"/>
        <w:rPr>
          <w:ins w:id="2176" w:author="REBECA" w:date="2021-05-26T23:10:00Z"/>
          <w:i/>
          <w:iCs/>
          <w:color w:val="1F3864" w:themeColor="accent1" w:themeShade="80"/>
          <w:sz w:val="12"/>
          <w:szCs w:val="12"/>
          <w:lang w:val="es-ES"/>
          <w:rPrChange w:id="2177" w:author="REBECA" w:date="2021-05-26T23:11:00Z">
            <w:rPr>
              <w:ins w:id="2178" w:author="REBECA" w:date="2021-05-26T23:10:00Z"/>
              <w:lang w:val="es-ES"/>
            </w:rPr>
          </w:rPrChange>
        </w:rPr>
        <w:pPrChange w:id="2179" w:author="REBECA" w:date="2021-05-26T23:10:00Z">
          <w:pPr>
            <w:ind w:left="0"/>
          </w:pPr>
        </w:pPrChange>
      </w:pPr>
      <w:proofErr w:type="spellStart"/>
      <w:ins w:id="2180" w:author="REBECA" w:date="2021-05-26T23:10:00Z">
        <w:r w:rsidRPr="006D7C69">
          <w:rPr>
            <w:i/>
            <w:iCs/>
            <w:color w:val="1F3864" w:themeColor="accent1" w:themeShade="80"/>
            <w:sz w:val="12"/>
            <w:szCs w:val="12"/>
            <w:lang w:val="es-ES"/>
            <w:rPrChange w:id="2181" w:author="REBECA" w:date="2021-05-26T23:11:00Z">
              <w:rPr>
                <w:lang w:val="es-ES"/>
              </w:rPr>
            </w:rPrChange>
          </w:rPr>
          <w:t>document.add_paragraph</w:t>
        </w:r>
        <w:proofErr w:type="spellEnd"/>
        <w:r w:rsidRPr="006D7C69">
          <w:rPr>
            <w:i/>
            <w:iCs/>
            <w:color w:val="1F3864" w:themeColor="accent1" w:themeShade="80"/>
            <w:sz w:val="12"/>
            <w:szCs w:val="12"/>
            <w:lang w:val="es-ES"/>
            <w:rPrChange w:id="2182" w:author="REBECA" w:date="2021-05-26T23:11:00Z">
              <w:rPr>
                <w:lang w:val="es-ES"/>
              </w:rPr>
            </w:rPrChange>
          </w:rPr>
          <w:t>('')</w:t>
        </w:r>
      </w:ins>
    </w:p>
    <w:p w14:paraId="4CFB008B" w14:textId="77777777" w:rsidR="00A21D5D" w:rsidRPr="006D7C69" w:rsidRDefault="00A21D5D" w:rsidP="00A21D5D">
      <w:pPr>
        <w:spacing w:after="0"/>
        <w:ind w:left="0"/>
        <w:rPr>
          <w:ins w:id="2183" w:author="REBECA" w:date="2021-05-26T23:10:00Z"/>
          <w:i/>
          <w:iCs/>
          <w:color w:val="1F3864" w:themeColor="accent1" w:themeShade="80"/>
          <w:sz w:val="12"/>
          <w:szCs w:val="12"/>
          <w:lang w:val="es-ES"/>
          <w:rPrChange w:id="2184" w:author="REBECA" w:date="2021-05-26T23:11:00Z">
            <w:rPr>
              <w:ins w:id="2185" w:author="REBECA" w:date="2021-05-26T23:10:00Z"/>
              <w:lang w:val="es-ES"/>
            </w:rPr>
          </w:rPrChange>
        </w:rPr>
        <w:pPrChange w:id="2186" w:author="REBECA" w:date="2021-05-26T23:10:00Z">
          <w:pPr>
            <w:ind w:left="0"/>
          </w:pPr>
        </w:pPrChange>
      </w:pPr>
    </w:p>
    <w:p w14:paraId="5450A02C" w14:textId="77777777" w:rsidR="00A21D5D" w:rsidRPr="006D7C69" w:rsidRDefault="00A21D5D" w:rsidP="00A21D5D">
      <w:pPr>
        <w:spacing w:after="0"/>
        <w:ind w:left="0"/>
        <w:rPr>
          <w:ins w:id="2187" w:author="REBECA" w:date="2021-05-26T23:10:00Z"/>
          <w:i/>
          <w:iCs/>
          <w:color w:val="1F3864" w:themeColor="accent1" w:themeShade="80"/>
          <w:sz w:val="12"/>
          <w:szCs w:val="12"/>
          <w:lang w:val="es-ES"/>
          <w:rPrChange w:id="2188" w:author="REBECA" w:date="2021-05-26T23:11:00Z">
            <w:rPr>
              <w:ins w:id="2189" w:author="REBECA" w:date="2021-05-26T23:10:00Z"/>
              <w:lang w:val="es-ES"/>
            </w:rPr>
          </w:rPrChange>
        </w:rPr>
        <w:pPrChange w:id="2190" w:author="REBECA" w:date="2021-05-26T23:10:00Z">
          <w:pPr>
            <w:ind w:left="0"/>
          </w:pPr>
        </w:pPrChange>
      </w:pPr>
      <w:proofErr w:type="spellStart"/>
      <w:ins w:id="2191" w:author="REBECA" w:date="2021-05-26T23:10:00Z">
        <w:r w:rsidRPr="006D7C69">
          <w:rPr>
            <w:i/>
            <w:iCs/>
            <w:color w:val="1F3864" w:themeColor="accent1" w:themeShade="80"/>
            <w:sz w:val="12"/>
            <w:szCs w:val="12"/>
            <w:lang w:val="es-ES"/>
            <w:rPrChange w:id="2192" w:author="REBECA" w:date="2021-05-26T23:11:00Z">
              <w:rPr>
                <w:lang w:val="es-ES"/>
              </w:rPr>
            </w:rPrChange>
          </w:rPr>
          <w:t>document.add_paragraph</w:t>
        </w:r>
        <w:proofErr w:type="spellEnd"/>
        <w:r w:rsidRPr="006D7C69">
          <w:rPr>
            <w:i/>
            <w:iCs/>
            <w:color w:val="1F3864" w:themeColor="accent1" w:themeShade="80"/>
            <w:sz w:val="12"/>
            <w:szCs w:val="12"/>
            <w:lang w:val="es-ES"/>
            <w:rPrChange w:id="2193" w:author="REBECA" w:date="2021-05-26T23:11:00Z">
              <w:rPr>
                <w:lang w:val="es-ES"/>
              </w:rPr>
            </w:rPrChange>
          </w:rPr>
          <w:t>("En la siguiente tabla, podemos ver la variación del Ibex en primer lugar, seguido de los 4 valores que más variaciones han sufrido en estos meses:")</w:t>
        </w:r>
      </w:ins>
    </w:p>
    <w:p w14:paraId="341DA35C" w14:textId="77777777" w:rsidR="00A21D5D" w:rsidRPr="006D7C69" w:rsidRDefault="00A21D5D" w:rsidP="00A21D5D">
      <w:pPr>
        <w:spacing w:after="0"/>
        <w:ind w:left="0"/>
        <w:rPr>
          <w:ins w:id="2194" w:author="REBECA" w:date="2021-05-26T23:10:00Z"/>
          <w:i/>
          <w:iCs/>
          <w:color w:val="1F3864" w:themeColor="accent1" w:themeShade="80"/>
          <w:sz w:val="12"/>
          <w:szCs w:val="12"/>
          <w:lang w:val="es-ES"/>
          <w:rPrChange w:id="2195" w:author="REBECA" w:date="2021-05-26T23:11:00Z">
            <w:rPr>
              <w:ins w:id="2196" w:author="REBECA" w:date="2021-05-26T23:10:00Z"/>
              <w:lang w:val="es-ES"/>
            </w:rPr>
          </w:rPrChange>
        </w:rPr>
        <w:pPrChange w:id="2197" w:author="REBECA" w:date="2021-05-26T23:10:00Z">
          <w:pPr>
            <w:ind w:left="0"/>
          </w:pPr>
        </w:pPrChange>
      </w:pPr>
    </w:p>
    <w:p w14:paraId="7010BF0F" w14:textId="77777777" w:rsidR="00A21D5D" w:rsidRPr="006D7C69" w:rsidRDefault="00A21D5D" w:rsidP="00A21D5D">
      <w:pPr>
        <w:spacing w:after="0"/>
        <w:ind w:left="0"/>
        <w:rPr>
          <w:ins w:id="2198" w:author="REBECA" w:date="2021-05-26T23:10:00Z"/>
          <w:i/>
          <w:iCs/>
          <w:color w:val="1F3864" w:themeColor="accent1" w:themeShade="80"/>
          <w:sz w:val="12"/>
          <w:szCs w:val="12"/>
          <w:rPrChange w:id="2199" w:author="REBECA" w:date="2021-05-26T23:11:00Z">
            <w:rPr>
              <w:ins w:id="2200" w:author="REBECA" w:date="2021-05-26T23:10:00Z"/>
              <w:lang w:val="es-ES"/>
            </w:rPr>
          </w:rPrChange>
        </w:rPr>
        <w:pPrChange w:id="2201" w:author="REBECA" w:date="2021-05-26T23:10:00Z">
          <w:pPr>
            <w:ind w:left="0"/>
          </w:pPr>
        </w:pPrChange>
      </w:pPr>
      <w:ins w:id="2202" w:author="REBECA" w:date="2021-05-26T23:10:00Z">
        <w:r w:rsidRPr="006D7C69">
          <w:rPr>
            <w:i/>
            <w:iCs/>
            <w:color w:val="1F3864" w:themeColor="accent1" w:themeShade="80"/>
            <w:sz w:val="12"/>
            <w:szCs w:val="12"/>
            <w:rPrChange w:id="2203" w:author="REBECA" w:date="2021-05-26T23:11:00Z">
              <w:rPr>
                <w:lang w:val="es-ES"/>
              </w:rPr>
            </w:rPrChange>
          </w:rPr>
          <w:t xml:space="preserve">table = </w:t>
        </w:r>
        <w:proofErr w:type="spellStart"/>
        <w:r w:rsidRPr="006D7C69">
          <w:rPr>
            <w:i/>
            <w:iCs/>
            <w:color w:val="1F3864" w:themeColor="accent1" w:themeShade="80"/>
            <w:sz w:val="12"/>
            <w:szCs w:val="12"/>
            <w:rPrChange w:id="2204" w:author="REBECA" w:date="2021-05-26T23:11:00Z">
              <w:rPr>
                <w:lang w:val="es-ES"/>
              </w:rPr>
            </w:rPrChange>
          </w:rPr>
          <w:t>document.add_table</w:t>
        </w:r>
        <w:proofErr w:type="spellEnd"/>
        <w:r w:rsidRPr="006D7C69">
          <w:rPr>
            <w:i/>
            <w:iCs/>
            <w:color w:val="1F3864" w:themeColor="accent1" w:themeShade="80"/>
            <w:sz w:val="12"/>
            <w:szCs w:val="12"/>
            <w:rPrChange w:id="2205" w:author="REBECA" w:date="2021-05-26T23:11:00Z">
              <w:rPr>
                <w:lang w:val="es-ES"/>
              </w:rPr>
            </w:rPrChange>
          </w:rPr>
          <w:t>(rows=1, cols=2, style='Colorful Shading Accent 1')</w:t>
        </w:r>
      </w:ins>
    </w:p>
    <w:p w14:paraId="4D7E9CF5" w14:textId="77777777" w:rsidR="00A21D5D" w:rsidRPr="006D7C69" w:rsidRDefault="00A21D5D" w:rsidP="00A21D5D">
      <w:pPr>
        <w:spacing w:after="0"/>
        <w:ind w:left="0"/>
        <w:rPr>
          <w:ins w:id="2206" w:author="REBECA" w:date="2021-05-26T23:10:00Z"/>
          <w:i/>
          <w:iCs/>
          <w:color w:val="1F3864" w:themeColor="accent1" w:themeShade="80"/>
          <w:sz w:val="12"/>
          <w:szCs w:val="12"/>
          <w:rPrChange w:id="2207" w:author="REBECA" w:date="2021-05-26T23:11:00Z">
            <w:rPr>
              <w:ins w:id="2208" w:author="REBECA" w:date="2021-05-26T23:10:00Z"/>
              <w:lang w:val="es-ES"/>
            </w:rPr>
          </w:rPrChange>
        </w:rPr>
        <w:pPrChange w:id="2209" w:author="REBECA" w:date="2021-05-26T23:10:00Z">
          <w:pPr>
            <w:ind w:left="0"/>
          </w:pPr>
        </w:pPrChange>
      </w:pPr>
      <w:proofErr w:type="spellStart"/>
      <w:ins w:id="2210" w:author="REBECA" w:date="2021-05-26T23:10:00Z">
        <w:r w:rsidRPr="006D7C69">
          <w:rPr>
            <w:i/>
            <w:iCs/>
            <w:color w:val="1F3864" w:themeColor="accent1" w:themeShade="80"/>
            <w:sz w:val="12"/>
            <w:szCs w:val="12"/>
            <w:rPrChange w:id="2211" w:author="REBECA" w:date="2021-05-26T23:11:00Z">
              <w:rPr>
                <w:lang w:val="es-ES"/>
              </w:rPr>
            </w:rPrChange>
          </w:rPr>
          <w:t>table.height</w:t>
        </w:r>
        <w:proofErr w:type="spellEnd"/>
        <w:r w:rsidRPr="006D7C69">
          <w:rPr>
            <w:i/>
            <w:iCs/>
            <w:color w:val="1F3864" w:themeColor="accent1" w:themeShade="80"/>
            <w:sz w:val="12"/>
            <w:szCs w:val="12"/>
            <w:rPrChange w:id="2212" w:author="REBECA" w:date="2021-05-26T23:11:00Z">
              <w:rPr>
                <w:lang w:val="es-ES"/>
              </w:rPr>
            </w:rPrChange>
          </w:rPr>
          <w:t xml:space="preserve"> = Pt(8)</w:t>
        </w:r>
      </w:ins>
    </w:p>
    <w:p w14:paraId="0D583C3F" w14:textId="77777777" w:rsidR="00A21D5D" w:rsidRPr="006D7C69" w:rsidRDefault="00A21D5D" w:rsidP="00A21D5D">
      <w:pPr>
        <w:spacing w:after="0"/>
        <w:ind w:left="0"/>
        <w:rPr>
          <w:ins w:id="2213" w:author="REBECA" w:date="2021-05-26T23:10:00Z"/>
          <w:i/>
          <w:iCs/>
          <w:color w:val="1F3864" w:themeColor="accent1" w:themeShade="80"/>
          <w:sz w:val="12"/>
          <w:szCs w:val="12"/>
          <w:rPrChange w:id="2214" w:author="REBECA" w:date="2021-05-26T23:11:00Z">
            <w:rPr>
              <w:ins w:id="2215" w:author="REBECA" w:date="2021-05-26T23:10:00Z"/>
              <w:lang w:val="es-ES"/>
            </w:rPr>
          </w:rPrChange>
        </w:rPr>
        <w:pPrChange w:id="2216" w:author="REBECA" w:date="2021-05-26T23:10:00Z">
          <w:pPr>
            <w:ind w:left="0"/>
          </w:pPr>
        </w:pPrChange>
      </w:pPr>
    </w:p>
    <w:p w14:paraId="0D0BFD2E" w14:textId="77777777" w:rsidR="00A21D5D" w:rsidRPr="006D7C69" w:rsidRDefault="00A21D5D" w:rsidP="00A21D5D">
      <w:pPr>
        <w:spacing w:after="0"/>
        <w:ind w:left="0"/>
        <w:rPr>
          <w:ins w:id="2217" w:author="REBECA" w:date="2021-05-26T23:10:00Z"/>
          <w:i/>
          <w:iCs/>
          <w:color w:val="1F3864" w:themeColor="accent1" w:themeShade="80"/>
          <w:sz w:val="12"/>
          <w:szCs w:val="12"/>
          <w:rPrChange w:id="2218" w:author="REBECA" w:date="2021-05-26T23:11:00Z">
            <w:rPr>
              <w:ins w:id="2219" w:author="REBECA" w:date="2021-05-26T23:10:00Z"/>
              <w:lang w:val="es-ES"/>
            </w:rPr>
          </w:rPrChange>
        </w:rPr>
        <w:pPrChange w:id="2220" w:author="REBECA" w:date="2021-05-26T23:10:00Z">
          <w:pPr>
            <w:ind w:left="0"/>
          </w:pPr>
        </w:pPrChange>
      </w:pPr>
      <w:proofErr w:type="spellStart"/>
      <w:ins w:id="2221" w:author="REBECA" w:date="2021-05-26T23:10:00Z">
        <w:r w:rsidRPr="006D7C69">
          <w:rPr>
            <w:i/>
            <w:iCs/>
            <w:color w:val="1F3864" w:themeColor="accent1" w:themeShade="80"/>
            <w:sz w:val="12"/>
            <w:szCs w:val="12"/>
            <w:rPrChange w:id="2222" w:author="REBECA" w:date="2021-05-26T23:11:00Z">
              <w:rPr>
                <w:lang w:val="es-ES"/>
              </w:rPr>
            </w:rPrChange>
          </w:rPr>
          <w:t>table.rows</w:t>
        </w:r>
        <w:proofErr w:type="spellEnd"/>
        <w:r w:rsidRPr="006D7C69">
          <w:rPr>
            <w:i/>
            <w:iCs/>
            <w:color w:val="1F3864" w:themeColor="accent1" w:themeShade="80"/>
            <w:sz w:val="12"/>
            <w:szCs w:val="12"/>
            <w:rPrChange w:id="2223" w:author="REBECA" w:date="2021-05-26T23:11:00Z">
              <w:rPr>
                <w:lang w:val="es-ES"/>
              </w:rPr>
            </w:rPrChange>
          </w:rPr>
          <w:t>[0].cells[0].text = '</w:t>
        </w:r>
        <w:proofErr w:type="spellStart"/>
        <w:r w:rsidRPr="006D7C69">
          <w:rPr>
            <w:i/>
            <w:iCs/>
            <w:color w:val="1F3864" w:themeColor="accent1" w:themeShade="80"/>
            <w:sz w:val="12"/>
            <w:szCs w:val="12"/>
            <w:rPrChange w:id="2224" w:author="REBECA" w:date="2021-05-26T23:11:00Z">
              <w:rPr>
                <w:lang w:val="es-ES"/>
              </w:rPr>
            </w:rPrChange>
          </w:rPr>
          <w:t>Empresas</w:t>
        </w:r>
        <w:proofErr w:type="spellEnd"/>
        <w:r w:rsidRPr="006D7C69">
          <w:rPr>
            <w:i/>
            <w:iCs/>
            <w:color w:val="1F3864" w:themeColor="accent1" w:themeShade="80"/>
            <w:sz w:val="12"/>
            <w:szCs w:val="12"/>
            <w:rPrChange w:id="2225" w:author="REBECA" w:date="2021-05-26T23:11:00Z">
              <w:rPr>
                <w:lang w:val="es-ES"/>
              </w:rPr>
            </w:rPrChange>
          </w:rPr>
          <w:t>'</w:t>
        </w:r>
      </w:ins>
    </w:p>
    <w:p w14:paraId="1FFC7B58" w14:textId="77777777" w:rsidR="00A21D5D" w:rsidRPr="006D7C69" w:rsidRDefault="00A21D5D" w:rsidP="00A21D5D">
      <w:pPr>
        <w:spacing w:after="0"/>
        <w:ind w:left="0"/>
        <w:rPr>
          <w:ins w:id="2226" w:author="REBECA" w:date="2021-05-26T23:10:00Z"/>
          <w:i/>
          <w:iCs/>
          <w:color w:val="1F3864" w:themeColor="accent1" w:themeShade="80"/>
          <w:sz w:val="12"/>
          <w:szCs w:val="12"/>
          <w:lang w:val="es-ES"/>
          <w:rPrChange w:id="2227" w:author="REBECA" w:date="2021-05-26T23:11:00Z">
            <w:rPr>
              <w:ins w:id="2228" w:author="REBECA" w:date="2021-05-26T23:10:00Z"/>
              <w:lang w:val="es-ES"/>
            </w:rPr>
          </w:rPrChange>
        </w:rPr>
        <w:pPrChange w:id="2229" w:author="REBECA" w:date="2021-05-26T23:10:00Z">
          <w:pPr>
            <w:ind w:left="0"/>
          </w:pPr>
        </w:pPrChange>
      </w:pPr>
      <w:proofErr w:type="spellStart"/>
      <w:ins w:id="2230" w:author="REBECA" w:date="2021-05-26T23:10:00Z">
        <w:r w:rsidRPr="006D7C69">
          <w:rPr>
            <w:i/>
            <w:iCs/>
            <w:color w:val="1F3864" w:themeColor="accent1" w:themeShade="80"/>
            <w:sz w:val="12"/>
            <w:szCs w:val="12"/>
            <w:lang w:val="es-ES"/>
            <w:rPrChange w:id="2231" w:author="REBECA" w:date="2021-05-26T23:11:00Z">
              <w:rPr>
                <w:lang w:val="es-ES"/>
              </w:rPr>
            </w:rPrChange>
          </w:rPr>
          <w:t>table.rows</w:t>
        </w:r>
        <w:proofErr w:type="spellEnd"/>
        <w:r w:rsidRPr="006D7C69">
          <w:rPr>
            <w:i/>
            <w:iCs/>
            <w:color w:val="1F3864" w:themeColor="accent1" w:themeShade="80"/>
            <w:sz w:val="12"/>
            <w:szCs w:val="12"/>
            <w:lang w:val="es-ES"/>
            <w:rPrChange w:id="2232" w:author="REBECA" w:date="2021-05-26T23:11:00Z">
              <w:rPr>
                <w:lang w:val="es-ES"/>
              </w:rPr>
            </w:rPrChange>
          </w:rPr>
          <w:t>[0].</w:t>
        </w:r>
        <w:proofErr w:type="spellStart"/>
        <w:r w:rsidRPr="006D7C69">
          <w:rPr>
            <w:i/>
            <w:iCs/>
            <w:color w:val="1F3864" w:themeColor="accent1" w:themeShade="80"/>
            <w:sz w:val="12"/>
            <w:szCs w:val="12"/>
            <w:lang w:val="es-ES"/>
            <w:rPrChange w:id="2233" w:author="REBECA" w:date="2021-05-26T23:11:00Z">
              <w:rPr>
                <w:lang w:val="es-ES"/>
              </w:rPr>
            </w:rPrChange>
          </w:rPr>
          <w:t>cells</w:t>
        </w:r>
        <w:proofErr w:type="spellEnd"/>
        <w:r w:rsidRPr="006D7C69">
          <w:rPr>
            <w:i/>
            <w:iCs/>
            <w:color w:val="1F3864" w:themeColor="accent1" w:themeShade="80"/>
            <w:sz w:val="12"/>
            <w:szCs w:val="12"/>
            <w:lang w:val="es-ES"/>
            <w:rPrChange w:id="2234" w:author="REBECA" w:date="2021-05-26T23:11:00Z">
              <w:rPr>
                <w:lang w:val="es-ES"/>
              </w:rPr>
            </w:rPrChange>
          </w:rPr>
          <w:t>[1].</w:t>
        </w:r>
        <w:proofErr w:type="spellStart"/>
        <w:r w:rsidRPr="006D7C69">
          <w:rPr>
            <w:i/>
            <w:iCs/>
            <w:color w:val="1F3864" w:themeColor="accent1" w:themeShade="80"/>
            <w:sz w:val="12"/>
            <w:szCs w:val="12"/>
            <w:lang w:val="es-ES"/>
            <w:rPrChange w:id="2235" w:author="REBECA" w:date="2021-05-26T23:11:00Z">
              <w:rPr>
                <w:lang w:val="es-ES"/>
              </w:rPr>
            </w:rPrChange>
          </w:rPr>
          <w:t>text</w:t>
        </w:r>
        <w:proofErr w:type="spellEnd"/>
        <w:r w:rsidRPr="006D7C69">
          <w:rPr>
            <w:i/>
            <w:iCs/>
            <w:color w:val="1F3864" w:themeColor="accent1" w:themeShade="80"/>
            <w:sz w:val="12"/>
            <w:szCs w:val="12"/>
            <w:lang w:val="es-ES"/>
            <w:rPrChange w:id="2236" w:author="REBECA" w:date="2021-05-26T23:11:00Z">
              <w:rPr>
                <w:lang w:val="es-ES"/>
              </w:rPr>
            </w:rPrChange>
          </w:rPr>
          <w:t xml:space="preserve"> = '</w:t>
        </w:r>
        <w:proofErr w:type="spellStart"/>
        <w:r w:rsidRPr="006D7C69">
          <w:rPr>
            <w:i/>
            <w:iCs/>
            <w:color w:val="1F3864" w:themeColor="accent1" w:themeShade="80"/>
            <w:sz w:val="12"/>
            <w:szCs w:val="12"/>
            <w:lang w:val="es-ES"/>
            <w:rPrChange w:id="2237" w:author="REBECA" w:date="2021-05-26T23:11:00Z">
              <w:rPr>
                <w:lang w:val="es-ES"/>
              </w:rPr>
            </w:rPrChange>
          </w:rPr>
          <w:t>Variacion</w:t>
        </w:r>
        <w:proofErr w:type="spellEnd"/>
        <w:r w:rsidRPr="006D7C69">
          <w:rPr>
            <w:i/>
            <w:iCs/>
            <w:color w:val="1F3864" w:themeColor="accent1" w:themeShade="80"/>
            <w:sz w:val="12"/>
            <w:szCs w:val="12"/>
            <w:lang w:val="es-ES"/>
            <w:rPrChange w:id="2238" w:author="REBECA" w:date="2021-05-26T23:11:00Z">
              <w:rPr>
                <w:lang w:val="es-ES"/>
              </w:rPr>
            </w:rPrChange>
          </w:rPr>
          <w:t xml:space="preserve"> típica en 3 meses'</w:t>
        </w:r>
      </w:ins>
    </w:p>
    <w:p w14:paraId="3414AA33" w14:textId="77777777" w:rsidR="00A21D5D" w:rsidRPr="006D7C69" w:rsidRDefault="00A21D5D" w:rsidP="00A21D5D">
      <w:pPr>
        <w:spacing w:after="0"/>
        <w:ind w:left="0"/>
        <w:rPr>
          <w:ins w:id="2239" w:author="REBECA" w:date="2021-05-26T23:10:00Z"/>
          <w:i/>
          <w:iCs/>
          <w:color w:val="1F3864" w:themeColor="accent1" w:themeShade="80"/>
          <w:sz w:val="12"/>
          <w:szCs w:val="12"/>
          <w:lang w:val="es-ES"/>
          <w:rPrChange w:id="2240" w:author="REBECA" w:date="2021-05-26T23:11:00Z">
            <w:rPr>
              <w:ins w:id="2241" w:author="REBECA" w:date="2021-05-26T23:10:00Z"/>
              <w:lang w:val="es-ES"/>
            </w:rPr>
          </w:rPrChange>
        </w:rPr>
        <w:pPrChange w:id="2242" w:author="REBECA" w:date="2021-05-26T23:10:00Z">
          <w:pPr>
            <w:ind w:left="0"/>
          </w:pPr>
        </w:pPrChange>
      </w:pPr>
    </w:p>
    <w:p w14:paraId="17D22818" w14:textId="77777777" w:rsidR="00A21D5D" w:rsidRPr="006D7C69" w:rsidRDefault="00A21D5D" w:rsidP="00A21D5D">
      <w:pPr>
        <w:spacing w:after="0"/>
        <w:ind w:left="0"/>
        <w:rPr>
          <w:ins w:id="2243" w:author="REBECA" w:date="2021-05-26T23:10:00Z"/>
          <w:i/>
          <w:iCs/>
          <w:color w:val="1F3864" w:themeColor="accent1" w:themeShade="80"/>
          <w:sz w:val="12"/>
          <w:szCs w:val="12"/>
          <w:rPrChange w:id="2244" w:author="REBECA" w:date="2021-05-26T23:11:00Z">
            <w:rPr>
              <w:ins w:id="2245" w:author="REBECA" w:date="2021-05-26T23:10:00Z"/>
              <w:lang w:val="es-ES"/>
            </w:rPr>
          </w:rPrChange>
        </w:rPr>
        <w:pPrChange w:id="2246" w:author="REBECA" w:date="2021-05-26T23:10:00Z">
          <w:pPr>
            <w:ind w:left="0"/>
          </w:pPr>
        </w:pPrChange>
      </w:pPr>
      <w:ins w:id="2247" w:author="REBECA" w:date="2021-05-26T23:10:00Z">
        <w:r w:rsidRPr="006D7C69">
          <w:rPr>
            <w:i/>
            <w:iCs/>
            <w:color w:val="1F3864" w:themeColor="accent1" w:themeShade="80"/>
            <w:sz w:val="12"/>
            <w:szCs w:val="12"/>
            <w:rPrChange w:id="2248" w:author="REBECA" w:date="2021-05-26T23:11:00Z">
              <w:rPr>
                <w:lang w:val="es-ES"/>
              </w:rPr>
            </w:rPrChange>
          </w:rPr>
          <w:t xml:space="preserve">for </w:t>
        </w:r>
        <w:proofErr w:type="spellStart"/>
        <w:r w:rsidRPr="006D7C69">
          <w:rPr>
            <w:i/>
            <w:iCs/>
            <w:color w:val="1F3864" w:themeColor="accent1" w:themeShade="80"/>
            <w:sz w:val="12"/>
            <w:szCs w:val="12"/>
            <w:rPrChange w:id="2249" w:author="REBECA" w:date="2021-05-26T23:11:00Z">
              <w:rPr>
                <w:lang w:val="es-ES"/>
              </w:rPr>
            </w:rPrChange>
          </w:rPr>
          <w:t>s,m</w:t>
        </w:r>
        <w:proofErr w:type="spellEnd"/>
        <w:r w:rsidRPr="006D7C69">
          <w:rPr>
            <w:i/>
            <w:iCs/>
            <w:color w:val="1F3864" w:themeColor="accent1" w:themeShade="80"/>
            <w:sz w:val="12"/>
            <w:szCs w:val="12"/>
            <w:rPrChange w:id="2250" w:author="REBECA" w:date="2021-05-26T23:11:00Z">
              <w:rPr>
                <w:lang w:val="es-ES"/>
              </w:rPr>
            </w:rPrChange>
          </w:rPr>
          <w:t xml:space="preserve">  in zip(</w:t>
        </w:r>
        <w:proofErr w:type="spellStart"/>
        <w:r w:rsidRPr="006D7C69">
          <w:rPr>
            <w:i/>
            <w:iCs/>
            <w:color w:val="1F3864" w:themeColor="accent1" w:themeShade="80"/>
            <w:sz w:val="12"/>
            <w:szCs w:val="12"/>
            <w:rPrChange w:id="2251" w:author="REBECA" w:date="2021-05-26T23:11:00Z">
              <w:rPr>
                <w:lang w:val="es-ES"/>
              </w:rPr>
            </w:rPrChange>
          </w:rPr>
          <w:t>empr</w:t>
        </w:r>
        <w:proofErr w:type="spellEnd"/>
        <w:r w:rsidRPr="006D7C69">
          <w:rPr>
            <w:i/>
            <w:iCs/>
            <w:color w:val="1F3864" w:themeColor="accent1" w:themeShade="80"/>
            <w:sz w:val="12"/>
            <w:szCs w:val="12"/>
            <w:rPrChange w:id="2252" w:author="REBECA" w:date="2021-05-26T23:11:00Z">
              <w:rPr>
                <w:lang w:val="es-ES"/>
              </w:rPr>
            </w:rPrChange>
          </w:rPr>
          <w:t>, mayor):</w:t>
        </w:r>
      </w:ins>
    </w:p>
    <w:p w14:paraId="7458D1B8" w14:textId="77777777" w:rsidR="00A21D5D" w:rsidRPr="006D7C69" w:rsidRDefault="00A21D5D" w:rsidP="00A21D5D">
      <w:pPr>
        <w:spacing w:after="0"/>
        <w:ind w:left="0"/>
        <w:rPr>
          <w:ins w:id="2253" w:author="REBECA" w:date="2021-05-26T23:10:00Z"/>
          <w:i/>
          <w:iCs/>
          <w:color w:val="1F3864" w:themeColor="accent1" w:themeShade="80"/>
          <w:sz w:val="12"/>
          <w:szCs w:val="12"/>
          <w:rPrChange w:id="2254" w:author="REBECA" w:date="2021-05-26T23:11:00Z">
            <w:rPr>
              <w:ins w:id="2255" w:author="REBECA" w:date="2021-05-26T23:10:00Z"/>
              <w:lang w:val="es-ES"/>
            </w:rPr>
          </w:rPrChange>
        </w:rPr>
        <w:pPrChange w:id="2256" w:author="REBECA" w:date="2021-05-26T23:10:00Z">
          <w:pPr>
            <w:ind w:left="0"/>
          </w:pPr>
        </w:pPrChange>
      </w:pPr>
      <w:ins w:id="2257" w:author="REBECA" w:date="2021-05-26T23:10:00Z">
        <w:r w:rsidRPr="006D7C69">
          <w:rPr>
            <w:i/>
            <w:iCs/>
            <w:color w:val="1F3864" w:themeColor="accent1" w:themeShade="80"/>
            <w:sz w:val="12"/>
            <w:szCs w:val="12"/>
            <w:rPrChange w:id="2258" w:author="REBECA" w:date="2021-05-26T23:11:00Z">
              <w:rPr>
                <w:lang w:val="es-ES"/>
              </w:rPr>
            </w:rPrChange>
          </w:rPr>
          <w:t xml:space="preserve">    </w:t>
        </w:r>
        <w:proofErr w:type="spellStart"/>
        <w:r w:rsidRPr="006D7C69">
          <w:rPr>
            <w:i/>
            <w:iCs/>
            <w:color w:val="1F3864" w:themeColor="accent1" w:themeShade="80"/>
            <w:sz w:val="12"/>
            <w:szCs w:val="12"/>
            <w:rPrChange w:id="2259" w:author="REBECA" w:date="2021-05-26T23:11:00Z">
              <w:rPr>
                <w:lang w:val="es-ES"/>
              </w:rPr>
            </w:rPrChange>
          </w:rPr>
          <w:t>row_cells</w:t>
        </w:r>
        <w:proofErr w:type="spellEnd"/>
        <w:r w:rsidRPr="006D7C69">
          <w:rPr>
            <w:i/>
            <w:iCs/>
            <w:color w:val="1F3864" w:themeColor="accent1" w:themeShade="80"/>
            <w:sz w:val="12"/>
            <w:szCs w:val="12"/>
            <w:rPrChange w:id="2260" w:author="REBECA" w:date="2021-05-26T23:11:00Z">
              <w:rPr>
                <w:lang w:val="es-ES"/>
              </w:rPr>
            </w:rPrChange>
          </w:rPr>
          <w:t xml:space="preserve"> = </w:t>
        </w:r>
        <w:proofErr w:type="spellStart"/>
        <w:r w:rsidRPr="006D7C69">
          <w:rPr>
            <w:i/>
            <w:iCs/>
            <w:color w:val="1F3864" w:themeColor="accent1" w:themeShade="80"/>
            <w:sz w:val="12"/>
            <w:szCs w:val="12"/>
            <w:rPrChange w:id="2261" w:author="REBECA" w:date="2021-05-26T23:11:00Z">
              <w:rPr>
                <w:lang w:val="es-ES"/>
              </w:rPr>
            </w:rPrChange>
          </w:rPr>
          <w:t>table.add_row</w:t>
        </w:r>
        <w:proofErr w:type="spellEnd"/>
        <w:r w:rsidRPr="006D7C69">
          <w:rPr>
            <w:i/>
            <w:iCs/>
            <w:color w:val="1F3864" w:themeColor="accent1" w:themeShade="80"/>
            <w:sz w:val="12"/>
            <w:szCs w:val="12"/>
            <w:rPrChange w:id="2262" w:author="REBECA" w:date="2021-05-26T23:11:00Z">
              <w:rPr>
                <w:lang w:val="es-ES"/>
              </w:rPr>
            </w:rPrChange>
          </w:rPr>
          <w:t>().cells</w:t>
        </w:r>
      </w:ins>
    </w:p>
    <w:p w14:paraId="0E72781B" w14:textId="77777777" w:rsidR="00A21D5D" w:rsidRPr="006D7C69" w:rsidRDefault="00A21D5D" w:rsidP="00A21D5D">
      <w:pPr>
        <w:spacing w:after="0"/>
        <w:ind w:left="0"/>
        <w:rPr>
          <w:ins w:id="2263" w:author="REBECA" w:date="2021-05-26T23:10:00Z"/>
          <w:i/>
          <w:iCs/>
          <w:color w:val="1F3864" w:themeColor="accent1" w:themeShade="80"/>
          <w:sz w:val="12"/>
          <w:szCs w:val="12"/>
          <w:rPrChange w:id="2264" w:author="REBECA" w:date="2021-05-26T23:11:00Z">
            <w:rPr>
              <w:ins w:id="2265" w:author="REBECA" w:date="2021-05-26T23:10:00Z"/>
              <w:lang w:val="es-ES"/>
            </w:rPr>
          </w:rPrChange>
        </w:rPr>
        <w:pPrChange w:id="2266" w:author="REBECA" w:date="2021-05-26T23:10:00Z">
          <w:pPr>
            <w:ind w:left="0"/>
          </w:pPr>
        </w:pPrChange>
      </w:pPr>
      <w:ins w:id="2267" w:author="REBECA" w:date="2021-05-26T23:10:00Z">
        <w:r w:rsidRPr="006D7C69">
          <w:rPr>
            <w:i/>
            <w:iCs/>
            <w:color w:val="1F3864" w:themeColor="accent1" w:themeShade="80"/>
            <w:sz w:val="12"/>
            <w:szCs w:val="12"/>
            <w:rPrChange w:id="2268" w:author="REBECA" w:date="2021-05-26T23:11:00Z">
              <w:rPr>
                <w:lang w:val="es-ES"/>
              </w:rPr>
            </w:rPrChange>
          </w:rPr>
          <w:t xml:space="preserve">    </w:t>
        </w:r>
        <w:proofErr w:type="spellStart"/>
        <w:r w:rsidRPr="006D7C69">
          <w:rPr>
            <w:i/>
            <w:iCs/>
            <w:color w:val="1F3864" w:themeColor="accent1" w:themeShade="80"/>
            <w:sz w:val="12"/>
            <w:szCs w:val="12"/>
            <w:rPrChange w:id="2269" w:author="REBECA" w:date="2021-05-26T23:11:00Z">
              <w:rPr>
                <w:lang w:val="es-ES"/>
              </w:rPr>
            </w:rPrChange>
          </w:rPr>
          <w:t>row_cells</w:t>
        </w:r>
        <w:proofErr w:type="spellEnd"/>
        <w:r w:rsidRPr="006D7C69">
          <w:rPr>
            <w:i/>
            <w:iCs/>
            <w:color w:val="1F3864" w:themeColor="accent1" w:themeShade="80"/>
            <w:sz w:val="12"/>
            <w:szCs w:val="12"/>
            <w:rPrChange w:id="2270" w:author="REBECA" w:date="2021-05-26T23:11:00Z">
              <w:rPr>
                <w:lang w:val="es-ES"/>
              </w:rPr>
            </w:rPrChange>
          </w:rPr>
          <w:t>[0].text = s</w:t>
        </w:r>
      </w:ins>
    </w:p>
    <w:p w14:paraId="58766BD0" w14:textId="77777777" w:rsidR="00A21D5D" w:rsidRPr="006D7C69" w:rsidRDefault="00A21D5D" w:rsidP="00A21D5D">
      <w:pPr>
        <w:spacing w:after="0"/>
        <w:ind w:left="0"/>
        <w:rPr>
          <w:ins w:id="2271" w:author="REBECA" w:date="2021-05-26T23:10:00Z"/>
          <w:i/>
          <w:iCs/>
          <w:color w:val="1F3864" w:themeColor="accent1" w:themeShade="80"/>
          <w:sz w:val="12"/>
          <w:szCs w:val="12"/>
          <w:rPrChange w:id="2272" w:author="REBECA" w:date="2021-05-26T23:11:00Z">
            <w:rPr>
              <w:ins w:id="2273" w:author="REBECA" w:date="2021-05-26T23:10:00Z"/>
              <w:lang w:val="es-ES"/>
            </w:rPr>
          </w:rPrChange>
        </w:rPr>
        <w:pPrChange w:id="2274" w:author="REBECA" w:date="2021-05-26T23:10:00Z">
          <w:pPr>
            <w:ind w:left="0"/>
          </w:pPr>
        </w:pPrChange>
      </w:pPr>
      <w:ins w:id="2275" w:author="REBECA" w:date="2021-05-26T23:10:00Z">
        <w:r w:rsidRPr="006D7C69">
          <w:rPr>
            <w:i/>
            <w:iCs/>
            <w:color w:val="1F3864" w:themeColor="accent1" w:themeShade="80"/>
            <w:sz w:val="12"/>
            <w:szCs w:val="12"/>
            <w:rPrChange w:id="2276" w:author="REBECA" w:date="2021-05-26T23:11:00Z">
              <w:rPr>
                <w:lang w:val="es-ES"/>
              </w:rPr>
            </w:rPrChange>
          </w:rPr>
          <w:t xml:space="preserve">    </w:t>
        </w:r>
        <w:proofErr w:type="spellStart"/>
        <w:r w:rsidRPr="006D7C69">
          <w:rPr>
            <w:i/>
            <w:iCs/>
            <w:color w:val="1F3864" w:themeColor="accent1" w:themeShade="80"/>
            <w:sz w:val="12"/>
            <w:szCs w:val="12"/>
            <w:rPrChange w:id="2277" w:author="REBECA" w:date="2021-05-26T23:11:00Z">
              <w:rPr>
                <w:lang w:val="es-ES"/>
              </w:rPr>
            </w:rPrChange>
          </w:rPr>
          <w:t>row_cells</w:t>
        </w:r>
        <w:proofErr w:type="spellEnd"/>
        <w:r w:rsidRPr="006D7C69">
          <w:rPr>
            <w:i/>
            <w:iCs/>
            <w:color w:val="1F3864" w:themeColor="accent1" w:themeShade="80"/>
            <w:sz w:val="12"/>
            <w:szCs w:val="12"/>
            <w:rPrChange w:id="2278" w:author="REBECA" w:date="2021-05-26T23:11:00Z">
              <w:rPr>
                <w:lang w:val="es-ES"/>
              </w:rPr>
            </w:rPrChange>
          </w:rPr>
          <w:t>[1].text = str(round(m,2))</w:t>
        </w:r>
      </w:ins>
    </w:p>
    <w:p w14:paraId="5212F9C1" w14:textId="77777777" w:rsidR="00A21D5D" w:rsidRPr="006D7C69" w:rsidRDefault="00A21D5D" w:rsidP="00A21D5D">
      <w:pPr>
        <w:spacing w:after="0"/>
        <w:ind w:left="0"/>
        <w:rPr>
          <w:ins w:id="2279" w:author="REBECA" w:date="2021-05-26T23:10:00Z"/>
          <w:i/>
          <w:iCs/>
          <w:color w:val="1F3864" w:themeColor="accent1" w:themeShade="80"/>
          <w:sz w:val="12"/>
          <w:szCs w:val="12"/>
          <w:rPrChange w:id="2280" w:author="REBECA" w:date="2021-05-26T23:11:00Z">
            <w:rPr>
              <w:ins w:id="2281" w:author="REBECA" w:date="2021-05-26T23:10:00Z"/>
              <w:lang w:val="es-ES"/>
            </w:rPr>
          </w:rPrChange>
        </w:rPr>
        <w:pPrChange w:id="2282" w:author="REBECA" w:date="2021-05-26T23:10:00Z">
          <w:pPr>
            <w:ind w:left="0"/>
          </w:pPr>
        </w:pPrChange>
      </w:pPr>
      <w:ins w:id="2283" w:author="REBECA" w:date="2021-05-26T23:10:00Z">
        <w:r w:rsidRPr="006D7C69">
          <w:rPr>
            <w:i/>
            <w:iCs/>
            <w:color w:val="1F3864" w:themeColor="accent1" w:themeShade="80"/>
            <w:sz w:val="12"/>
            <w:szCs w:val="12"/>
            <w:rPrChange w:id="2284" w:author="REBECA" w:date="2021-05-26T23:11:00Z">
              <w:rPr>
                <w:lang w:val="es-ES"/>
              </w:rPr>
            </w:rPrChange>
          </w:rPr>
          <w:t xml:space="preserve">    </w:t>
        </w:r>
      </w:ins>
    </w:p>
    <w:p w14:paraId="6171CD2C" w14:textId="66F2579C" w:rsidR="00A21D5D" w:rsidRDefault="00A21D5D" w:rsidP="00A21D5D">
      <w:pPr>
        <w:spacing w:after="0"/>
        <w:ind w:left="0"/>
        <w:rPr>
          <w:ins w:id="2285" w:author="REBECA" w:date="2021-05-26T23:12:00Z"/>
          <w:i/>
          <w:iCs/>
          <w:color w:val="1F3864" w:themeColor="accent1" w:themeShade="80"/>
          <w:sz w:val="12"/>
          <w:szCs w:val="12"/>
          <w:lang w:val="es-ES"/>
        </w:rPr>
      </w:pPr>
      <w:proofErr w:type="spellStart"/>
      <w:ins w:id="2286" w:author="REBECA" w:date="2021-05-26T23:10:00Z">
        <w:r w:rsidRPr="006D7C69">
          <w:rPr>
            <w:i/>
            <w:iCs/>
            <w:color w:val="1F3864" w:themeColor="accent1" w:themeShade="80"/>
            <w:sz w:val="12"/>
            <w:szCs w:val="12"/>
            <w:lang w:val="es-ES"/>
            <w:rPrChange w:id="2287" w:author="REBECA" w:date="2021-05-26T23:11:00Z">
              <w:rPr>
                <w:lang w:val="es-ES"/>
              </w:rPr>
            </w:rPrChange>
          </w:rPr>
          <w:t>document.save</w:t>
        </w:r>
        <w:proofErr w:type="spellEnd"/>
        <w:r w:rsidRPr="006D7C69">
          <w:rPr>
            <w:i/>
            <w:iCs/>
            <w:color w:val="1F3864" w:themeColor="accent1" w:themeShade="80"/>
            <w:sz w:val="12"/>
            <w:szCs w:val="12"/>
            <w:lang w:val="es-ES"/>
            <w:rPrChange w:id="2288" w:author="REBECA" w:date="2021-05-26T23:11:00Z">
              <w:rPr>
                <w:lang w:val="es-ES"/>
              </w:rPr>
            </w:rPrChange>
          </w:rPr>
          <w:t>('Ibex.docx')</w:t>
        </w:r>
      </w:ins>
    </w:p>
    <w:p w14:paraId="7A17F0A2" w14:textId="03776573" w:rsidR="006D7C69" w:rsidRDefault="006D7C69" w:rsidP="00A21D5D">
      <w:pPr>
        <w:spacing w:after="0"/>
        <w:ind w:left="0"/>
        <w:rPr>
          <w:ins w:id="2289" w:author="REBECA" w:date="2021-05-26T23:12:00Z"/>
          <w:i/>
          <w:iCs/>
          <w:color w:val="1F3864" w:themeColor="accent1" w:themeShade="80"/>
          <w:sz w:val="12"/>
          <w:szCs w:val="12"/>
          <w:lang w:val="es-ES"/>
        </w:rPr>
      </w:pPr>
    </w:p>
    <w:p w14:paraId="34D533CE" w14:textId="77777777" w:rsidR="006D7C69" w:rsidRDefault="006D7C69" w:rsidP="006D7C69">
      <w:pPr>
        <w:ind w:left="0"/>
        <w:rPr>
          <w:ins w:id="2290" w:author="REBECA" w:date="2021-05-26T23:12:00Z"/>
          <w:lang w:val="es-ES"/>
        </w:rPr>
      </w:pPr>
    </w:p>
    <w:p w14:paraId="65B54968" w14:textId="77777777" w:rsidR="006D7C69" w:rsidRDefault="006D7C69" w:rsidP="006D7C69">
      <w:pPr>
        <w:ind w:left="0"/>
        <w:rPr>
          <w:ins w:id="2291" w:author="REBECA" w:date="2021-05-26T23:12:00Z"/>
          <w:lang w:val="es-ES"/>
        </w:rPr>
      </w:pPr>
    </w:p>
    <w:p w14:paraId="594D657B" w14:textId="77777777" w:rsidR="006D7C69" w:rsidRDefault="006D7C69" w:rsidP="006D7C69">
      <w:pPr>
        <w:ind w:left="0"/>
        <w:rPr>
          <w:ins w:id="2292" w:author="REBECA" w:date="2021-05-26T23:12:00Z"/>
          <w:lang w:val="es-ES"/>
        </w:rPr>
      </w:pPr>
    </w:p>
    <w:p w14:paraId="373B5313" w14:textId="77777777" w:rsidR="006D7C69" w:rsidRDefault="006D7C69" w:rsidP="006D7C69">
      <w:pPr>
        <w:ind w:left="0"/>
        <w:rPr>
          <w:ins w:id="2293" w:author="REBECA" w:date="2021-05-26T23:12:00Z"/>
          <w:lang w:val="es-ES"/>
        </w:rPr>
      </w:pPr>
    </w:p>
    <w:p w14:paraId="5BCAD831" w14:textId="77777777" w:rsidR="006D7C69" w:rsidRDefault="006D7C69" w:rsidP="006D7C69">
      <w:pPr>
        <w:ind w:left="0"/>
        <w:rPr>
          <w:ins w:id="2294" w:author="REBECA" w:date="2021-05-26T23:12:00Z"/>
          <w:lang w:val="es-ES"/>
        </w:rPr>
      </w:pPr>
    </w:p>
    <w:p w14:paraId="6BEC3FE7" w14:textId="6D9C80E4" w:rsidR="006D7C69" w:rsidRDefault="006D7C69" w:rsidP="006D7C69">
      <w:pPr>
        <w:ind w:left="0"/>
        <w:rPr>
          <w:ins w:id="2295" w:author="REBECA" w:date="2021-05-26T23:13:00Z"/>
          <w:lang w:val="es-ES"/>
        </w:rPr>
      </w:pPr>
      <w:ins w:id="2296" w:author="REBECA" w:date="2021-05-26T23:12:00Z">
        <w:r>
          <w:rPr>
            <w:lang w:val="es-ES"/>
          </w:rPr>
          <w:lastRenderedPageBreak/>
          <w:t>Informe automatizado</w:t>
        </w:r>
      </w:ins>
      <w:ins w:id="2297" w:author="REBECA" w:date="2021-05-26T23:13:00Z">
        <w:r>
          <w:rPr>
            <w:lang w:val="es-ES"/>
          </w:rPr>
          <w:t xml:space="preserve"> (2 páginas)</w:t>
        </w:r>
      </w:ins>
    </w:p>
    <w:p w14:paraId="16633EB0" w14:textId="77777777" w:rsidR="006D7C69" w:rsidRDefault="006D7C69" w:rsidP="006D7C69">
      <w:pPr>
        <w:pStyle w:val="Ttulo"/>
        <w:rPr>
          <w:ins w:id="2298" w:author="REBECA" w:date="2021-05-26T23:13:00Z"/>
        </w:rPr>
      </w:pPr>
      <w:ins w:id="2299" w:author="REBECA" w:date="2021-05-26T23:13:00Z">
        <w:r>
          <w:t>ANÁLISIS DE IBEX_35</w:t>
        </w:r>
      </w:ins>
    </w:p>
    <w:p w14:paraId="78689FA1" w14:textId="77777777" w:rsidR="006D7C69" w:rsidRDefault="006D7C69" w:rsidP="006D7C69">
      <w:pPr>
        <w:pStyle w:val="Ttulo1"/>
        <w:rPr>
          <w:ins w:id="2300" w:author="REBECA" w:date="2021-05-26T23:13:00Z"/>
        </w:rPr>
      </w:pPr>
      <w:bookmarkStart w:id="2301" w:name="_Toc72965741"/>
      <w:ins w:id="2302" w:author="REBECA" w:date="2021-05-26T23:13:00Z">
        <w:r>
          <w:t xml:space="preserve">1. </w:t>
        </w:r>
        <w:proofErr w:type="spellStart"/>
        <w:r>
          <w:t>Características</w:t>
        </w:r>
        <w:proofErr w:type="spellEnd"/>
        <w:r>
          <w:t xml:space="preserve"> del Ibex35</w:t>
        </w:r>
        <w:bookmarkEnd w:id="2301"/>
      </w:ins>
    </w:p>
    <w:p w14:paraId="60C0DE72" w14:textId="77777777" w:rsidR="006D7C69" w:rsidRPr="006D7C69" w:rsidRDefault="006D7C69" w:rsidP="006D7C69">
      <w:pPr>
        <w:ind w:left="0"/>
        <w:rPr>
          <w:ins w:id="2303" w:author="REBECA" w:date="2021-05-26T23:13:00Z"/>
          <w:lang w:val="es-ES"/>
          <w:rPrChange w:id="2304" w:author="REBECA" w:date="2021-05-26T23:13:00Z">
            <w:rPr>
              <w:ins w:id="2305" w:author="REBECA" w:date="2021-05-26T23:13:00Z"/>
            </w:rPr>
          </w:rPrChange>
        </w:rPr>
        <w:pPrChange w:id="2306" w:author="REBECA" w:date="2021-05-26T23:16:00Z">
          <w:pPr/>
        </w:pPrChange>
      </w:pPr>
      <w:ins w:id="2307" w:author="REBECA" w:date="2021-05-26T23:13:00Z">
        <w:r w:rsidRPr="006D7C69">
          <w:rPr>
            <w:lang w:val="es-ES"/>
            <w:rPrChange w:id="2308" w:author="REBECA" w:date="2021-05-26T23:13:00Z">
              <w:rPr/>
            </w:rPrChange>
          </w:rPr>
          <w:t>El Ibex se compone de las 35 empresas con más liquidez que cotizan en el sistema bursátil español que está formado por las bolsas de Madrid, Valencia, Barcelona y Bilbao. Por ello se utiliza como referencia para conocer la situación de la Bolsa española.</w:t>
        </w:r>
      </w:ins>
    </w:p>
    <w:p w14:paraId="62229819" w14:textId="77777777" w:rsidR="006D7C69" w:rsidRPr="006D7C69" w:rsidRDefault="006D7C69" w:rsidP="006D7C69">
      <w:pPr>
        <w:ind w:left="0"/>
        <w:rPr>
          <w:ins w:id="2309" w:author="REBECA" w:date="2021-05-26T23:13:00Z"/>
          <w:lang w:val="es-ES"/>
          <w:rPrChange w:id="2310" w:author="REBECA" w:date="2021-05-26T23:13:00Z">
            <w:rPr>
              <w:ins w:id="2311" w:author="REBECA" w:date="2021-05-26T23:13:00Z"/>
            </w:rPr>
          </w:rPrChange>
        </w:rPr>
        <w:pPrChange w:id="2312" w:author="REBECA" w:date="2021-05-26T23:16:00Z">
          <w:pPr/>
        </w:pPrChange>
      </w:pPr>
      <w:ins w:id="2313" w:author="REBECA" w:date="2021-05-26T23:13:00Z">
        <w:r w:rsidRPr="006D7C69">
          <w:rPr>
            <w:lang w:val="es-ES"/>
            <w:rPrChange w:id="2314" w:author="REBECA" w:date="2021-05-26T23:13:00Z">
              <w:rPr/>
            </w:rPrChange>
          </w:rPr>
          <w:t>Si comprobamos la distribución por sectores, podemos comprobar que Electricidad y Gas es el sector más representativo, ya que supone un 22% del Ibex, seguido de la Banca, Textil y calzado, Telecomunicaciones y Minerales-transformación.</w:t>
        </w:r>
      </w:ins>
    </w:p>
    <w:p w14:paraId="6431EB5E" w14:textId="77777777" w:rsidR="006D7C69" w:rsidRDefault="006D7C69" w:rsidP="006D7C69">
      <w:pPr>
        <w:ind w:left="0"/>
        <w:jc w:val="center"/>
        <w:rPr>
          <w:ins w:id="2315" w:author="REBECA" w:date="2021-05-26T23:13:00Z"/>
        </w:rPr>
        <w:pPrChange w:id="2316" w:author="REBECA" w:date="2021-05-26T23:16:00Z">
          <w:pPr/>
        </w:pPrChange>
      </w:pPr>
      <w:ins w:id="2317" w:author="REBECA" w:date="2021-05-26T23:13:00Z">
        <w:r>
          <w:rPr>
            <w:noProof/>
          </w:rPr>
          <w:drawing>
            <wp:inline distT="0" distB="0" distL="0" distR="0" wp14:anchorId="767C5BE8" wp14:editId="43D67224">
              <wp:extent cx="2999666" cy="1691885"/>
              <wp:effectExtent l="0" t="0" r="0" b="381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ex.jpg"/>
                      <pic:cNvPicPr/>
                    </pic:nvPicPr>
                    <pic:blipFill>
                      <a:blip r:embed="rId154"/>
                      <a:stretch>
                        <a:fillRect/>
                      </a:stretch>
                    </pic:blipFill>
                    <pic:spPr>
                      <a:xfrm>
                        <a:off x="0" y="0"/>
                        <a:ext cx="3012093" cy="1698894"/>
                      </a:xfrm>
                      <a:prstGeom prst="rect">
                        <a:avLst/>
                      </a:prstGeom>
                    </pic:spPr>
                  </pic:pic>
                </a:graphicData>
              </a:graphic>
            </wp:inline>
          </w:drawing>
        </w:r>
      </w:ins>
    </w:p>
    <w:p w14:paraId="6A1F71C0" w14:textId="77777777" w:rsidR="006D7C69" w:rsidRPr="006D7C69" w:rsidRDefault="006D7C69" w:rsidP="006D7C69">
      <w:pPr>
        <w:ind w:left="0"/>
        <w:rPr>
          <w:ins w:id="2318" w:author="REBECA" w:date="2021-05-26T23:13:00Z"/>
          <w:lang w:val="es-ES"/>
          <w:rPrChange w:id="2319" w:author="REBECA" w:date="2021-05-26T23:13:00Z">
            <w:rPr>
              <w:ins w:id="2320" w:author="REBECA" w:date="2021-05-26T23:13:00Z"/>
            </w:rPr>
          </w:rPrChange>
        </w:rPr>
        <w:pPrChange w:id="2321" w:author="REBECA" w:date="2021-05-26T23:16:00Z">
          <w:pPr/>
        </w:pPrChange>
      </w:pPr>
      <w:ins w:id="2322" w:author="REBECA" w:date="2021-05-26T23:13:00Z">
        <w:r w:rsidRPr="006D7C69">
          <w:rPr>
            <w:lang w:val="es-ES"/>
            <w:rPrChange w:id="2323" w:author="REBECA" w:date="2021-05-26T23:13:00Z">
              <w:rPr/>
            </w:rPrChange>
          </w:rPr>
          <w:t>El gráfico nos muestra los 5 sectores más representativos, siendo un total de 17 sectores los que están representados en el Ibex.35</w:t>
        </w:r>
      </w:ins>
    </w:p>
    <w:p w14:paraId="3CBABDA8" w14:textId="7D717A4F" w:rsidR="006D7C69" w:rsidRPr="006D7C69" w:rsidRDefault="006D7C69" w:rsidP="006D7C69">
      <w:pPr>
        <w:ind w:left="0"/>
        <w:rPr>
          <w:ins w:id="2324" w:author="REBECA" w:date="2021-05-26T23:13:00Z"/>
          <w:lang w:val="es-ES"/>
          <w:rPrChange w:id="2325" w:author="REBECA" w:date="2021-05-26T23:13:00Z">
            <w:rPr>
              <w:ins w:id="2326" w:author="REBECA" w:date="2021-05-26T23:13:00Z"/>
            </w:rPr>
          </w:rPrChange>
        </w:rPr>
        <w:pPrChange w:id="2327" w:author="REBECA" w:date="2021-05-26T23:16:00Z">
          <w:pPr/>
        </w:pPrChange>
      </w:pPr>
      <w:ins w:id="2328" w:author="REBECA" w:date="2021-05-26T23:13:00Z">
        <w:r w:rsidRPr="006D7C69">
          <w:rPr>
            <w:lang w:val="es-ES"/>
            <w:rPrChange w:id="2329" w:author="REBECA" w:date="2021-05-26T23:13:00Z">
              <w:rPr/>
            </w:rPrChange>
          </w:rPr>
          <w:t>En la siguiente tabla comprobamos la distribución por sectores del Ibe</w:t>
        </w:r>
      </w:ins>
      <w:ins w:id="2330" w:author="REBECA" w:date="2021-05-26T23:19:00Z">
        <w:r>
          <w:rPr>
            <w:lang w:val="es-ES"/>
          </w:rPr>
          <w:t>x</w:t>
        </w:r>
      </w:ins>
    </w:p>
    <w:p w14:paraId="1FC928CA" w14:textId="056E33B2" w:rsidR="006D7C69" w:rsidRDefault="006D7C69" w:rsidP="006D7C69">
      <w:pPr>
        <w:rPr>
          <w:ins w:id="2331" w:author="REBECA" w:date="2021-05-26T23:20:00Z"/>
          <w:lang w:val="es-ES"/>
        </w:rPr>
      </w:pPr>
      <w:ins w:id="2332" w:author="REBECA" w:date="2021-05-26T23:19:00Z">
        <w:r>
          <w:rPr>
            <w:noProof/>
          </w:rPr>
          <w:drawing>
            <wp:anchor distT="0" distB="0" distL="114300" distR="114300" simplePos="0" relativeHeight="251740160" behindDoc="0" locked="0" layoutInCell="1" allowOverlap="1" wp14:anchorId="0F8B925F" wp14:editId="00317999">
              <wp:simplePos x="0" y="0"/>
              <wp:positionH relativeFrom="margin">
                <wp:align>left</wp:align>
              </wp:positionH>
              <wp:positionV relativeFrom="paragraph">
                <wp:posOffset>1894</wp:posOffset>
              </wp:positionV>
              <wp:extent cx="3481565" cy="1838221"/>
              <wp:effectExtent l="0" t="0" r="5080" b="0"/>
              <wp:wrapNone/>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481565" cy="1838221"/>
                      </a:xfrm>
                      <a:prstGeom prst="rect">
                        <a:avLst/>
                      </a:prstGeom>
                    </pic:spPr>
                  </pic:pic>
                </a:graphicData>
              </a:graphic>
              <wp14:sizeRelH relativeFrom="page">
                <wp14:pctWidth>0</wp14:pctWidth>
              </wp14:sizeRelH>
              <wp14:sizeRelV relativeFrom="page">
                <wp14:pctHeight>0</wp14:pctHeight>
              </wp14:sizeRelV>
            </wp:anchor>
          </w:drawing>
        </w:r>
      </w:ins>
    </w:p>
    <w:p w14:paraId="7FAE8D20" w14:textId="0287F356" w:rsidR="006D7C69" w:rsidRDefault="006D7C69" w:rsidP="006D7C69">
      <w:pPr>
        <w:rPr>
          <w:ins w:id="2333" w:author="REBECA" w:date="2021-05-26T23:20:00Z"/>
          <w:lang w:val="es-ES"/>
        </w:rPr>
      </w:pPr>
    </w:p>
    <w:p w14:paraId="65B46D25" w14:textId="1091E68F" w:rsidR="006D7C69" w:rsidRDefault="006D7C69" w:rsidP="006D7C69">
      <w:pPr>
        <w:rPr>
          <w:ins w:id="2334" w:author="REBECA" w:date="2021-05-26T23:20:00Z"/>
          <w:lang w:val="es-ES"/>
        </w:rPr>
      </w:pPr>
    </w:p>
    <w:p w14:paraId="73C61C7B" w14:textId="123F98CB" w:rsidR="006D7C69" w:rsidRDefault="006D7C69" w:rsidP="006D7C69">
      <w:pPr>
        <w:rPr>
          <w:ins w:id="2335" w:author="REBECA" w:date="2021-05-26T23:20:00Z"/>
          <w:lang w:val="es-ES"/>
        </w:rPr>
      </w:pPr>
    </w:p>
    <w:p w14:paraId="2CD54BD6" w14:textId="0DCB0B0A" w:rsidR="006D7C69" w:rsidRDefault="006D7C69" w:rsidP="006D7C69">
      <w:pPr>
        <w:rPr>
          <w:ins w:id="2336" w:author="REBECA" w:date="2021-05-26T23:20:00Z"/>
          <w:lang w:val="es-ES"/>
        </w:rPr>
      </w:pPr>
    </w:p>
    <w:p w14:paraId="41733E3F" w14:textId="7D27D8E4" w:rsidR="006D7C69" w:rsidRDefault="006D7C69" w:rsidP="006D7C69">
      <w:pPr>
        <w:rPr>
          <w:ins w:id="2337" w:author="REBECA" w:date="2021-05-26T23:20:00Z"/>
          <w:lang w:val="es-ES"/>
        </w:rPr>
      </w:pPr>
    </w:p>
    <w:p w14:paraId="7CB89324" w14:textId="77777777" w:rsidR="006D7C69" w:rsidRPr="006D7C69" w:rsidRDefault="006D7C69" w:rsidP="006D7C69">
      <w:pPr>
        <w:rPr>
          <w:ins w:id="2338" w:author="REBECA" w:date="2021-05-26T23:13:00Z"/>
          <w:lang w:val="es-ES"/>
          <w:rPrChange w:id="2339" w:author="REBECA" w:date="2021-05-26T23:18:00Z">
            <w:rPr>
              <w:ins w:id="2340" w:author="REBECA" w:date="2021-05-26T23:13:00Z"/>
            </w:rPr>
          </w:rPrChange>
        </w:rPr>
      </w:pPr>
    </w:p>
    <w:p w14:paraId="032E81C3" w14:textId="2DF466FF" w:rsidR="006D7C69" w:rsidRPr="006D7C69" w:rsidRDefault="006D7C69" w:rsidP="006D7C69">
      <w:pPr>
        <w:ind w:left="0"/>
        <w:rPr>
          <w:ins w:id="2341" w:author="REBECA" w:date="2021-05-26T23:13:00Z"/>
          <w:lang w:val="es-ES"/>
          <w:rPrChange w:id="2342" w:author="REBECA" w:date="2021-05-26T23:13:00Z">
            <w:rPr>
              <w:ins w:id="2343" w:author="REBECA" w:date="2021-05-26T23:13:00Z"/>
            </w:rPr>
          </w:rPrChange>
        </w:rPr>
        <w:pPrChange w:id="2344" w:author="REBECA" w:date="2021-05-26T23:16:00Z">
          <w:pPr/>
        </w:pPrChange>
      </w:pPr>
      <w:ins w:id="2345" w:author="REBECA" w:date="2021-05-26T23:13:00Z">
        <w:r w:rsidRPr="006D7C69">
          <w:rPr>
            <w:lang w:val="es-ES"/>
            <w:rPrChange w:id="2346" w:author="REBECA" w:date="2021-05-26T23:13:00Z">
              <w:rPr/>
            </w:rPrChange>
          </w:rPr>
          <w:t>En el siguiente gráfico podemos comprobar el número de empresas totales por sector</w:t>
        </w:r>
      </w:ins>
    </w:p>
    <w:p w14:paraId="45EB1C4C" w14:textId="5E543FBC" w:rsidR="006D7C69" w:rsidRDefault="006D7C69" w:rsidP="004176C3">
      <w:pPr>
        <w:ind w:left="0"/>
        <w:jc w:val="center"/>
        <w:rPr>
          <w:ins w:id="2347" w:author="REBECA" w:date="2021-05-26T23:13:00Z"/>
        </w:rPr>
        <w:pPrChange w:id="2348" w:author="REBECA" w:date="2021-05-26T23:21:00Z">
          <w:pPr/>
        </w:pPrChange>
      </w:pPr>
      <w:ins w:id="2349" w:author="REBECA" w:date="2021-05-26T23:13:00Z">
        <w:r>
          <w:rPr>
            <w:noProof/>
          </w:rPr>
          <w:drawing>
            <wp:inline distT="0" distB="0" distL="0" distR="0" wp14:anchorId="4A75FB0F" wp14:editId="7912B91B">
              <wp:extent cx="1766455" cy="1413164"/>
              <wp:effectExtent l="0" t="0" r="5715"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eroEmpresas.jpg"/>
                      <pic:cNvPicPr/>
                    </pic:nvPicPr>
                    <pic:blipFill>
                      <a:blip r:embed="rId156"/>
                      <a:stretch>
                        <a:fillRect/>
                      </a:stretch>
                    </pic:blipFill>
                    <pic:spPr>
                      <a:xfrm>
                        <a:off x="0" y="0"/>
                        <a:ext cx="1800047" cy="1440038"/>
                      </a:xfrm>
                      <a:prstGeom prst="rect">
                        <a:avLst/>
                      </a:prstGeom>
                    </pic:spPr>
                  </pic:pic>
                </a:graphicData>
              </a:graphic>
            </wp:inline>
          </w:drawing>
        </w:r>
      </w:ins>
    </w:p>
    <w:p w14:paraId="67A97955" w14:textId="77777777" w:rsidR="006D7C69" w:rsidRPr="006D7C69" w:rsidRDefault="006D7C69" w:rsidP="006D7C69">
      <w:pPr>
        <w:ind w:left="0"/>
        <w:rPr>
          <w:ins w:id="2350" w:author="REBECA" w:date="2021-05-26T23:13:00Z"/>
          <w:lang w:val="es-ES"/>
          <w:rPrChange w:id="2351" w:author="REBECA" w:date="2021-05-26T23:13:00Z">
            <w:rPr>
              <w:ins w:id="2352" w:author="REBECA" w:date="2021-05-26T23:13:00Z"/>
            </w:rPr>
          </w:rPrChange>
        </w:rPr>
        <w:pPrChange w:id="2353" w:author="REBECA" w:date="2021-05-26T23:16:00Z">
          <w:pPr/>
        </w:pPrChange>
      </w:pPr>
      <w:ins w:id="2354" w:author="REBECA" w:date="2021-05-26T23:13:00Z">
        <w:r w:rsidRPr="006D7C69">
          <w:rPr>
            <w:lang w:val="es-ES"/>
            <w:rPrChange w:id="2355" w:author="REBECA" w:date="2021-05-26T23:13:00Z">
              <w:rPr/>
            </w:rPrChange>
          </w:rPr>
          <w:lastRenderedPageBreak/>
          <w:t>En el siguiente gráfico vemos las 5 ciudades donde más empresas tienen sus sedes.</w:t>
        </w:r>
      </w:ins>
    </w:p>
    <w:p w14:paraId="6BA09708" w14:textId="77777777" w:rsidR="006D7C69" w:rsidRDefault="006D7C69" w:rsidP="006D7C69">
      <w:pPr>
        <w:ind w:left="0"/>
        <w:jc w:val="center"/>
        <w:rPr>
          <w:ins w:id="2356" w:author="REBECA" w:date="2021-05-26T23:13:00Z"/>
        </w:rPr>
        <w:pPrChange w:id="2357" w:author="REBECA" w:date="2021-05-26T23:16:00Z">
          <w:pPr/>
        </w:pPrChange>
      </w:pPr>
      <w:ins w:id="2358" w:author="REBECA" w:date="2021-05-26T23:13:00Z">
        <w:r>
          <w:rPr>
            <w:noProof/>
          </w:rPr>
          <w:drawing>
            <wp:inline distT="0" distB="0" distL="0" distR="0" wp14:anchorId="01E4FFF3" wp14:editId="3F4D0E3E">
              <wp:extent cx="1729238" cy="1603868"/>
              <wp:effectExtent l="0" t="0" r="4445"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udades.jpg"/>
                      <pic:cNvPicPr/>
                    </pic:nvPicPr>
                    <pic:blipFill>
                      <a:blip r:embed="rId157"/>
                      <a:stretch>
                        <a:fillRect/>
                      </a:stretch>
                    </pic:blipFill>
                    <pic:spPr>
                      <a:xfrm>
                        <a:off x="0" y="0"/>
                        <a:ext cx="1738025" cy="1612018"/>
                      </a:xfrm>
                      <a:prstGeom prst="rect">
                        <a:avLst/>
                      </a:prstGeom>
                    </pic:spPr>
                  </pic:pic>
                </a:graphicData>
              </a:graphic>
            </wp:inline>
          </w:drawing>
        </w:r>
      </w:ins>
    </w:p>
    <w:p w14:paraId="0ACEEFFE" w14:textId="77777777" w:rsidR="006D7C69" w:rsidRPr="006D7C69" w:rsidRDefault="006D7C69" w:rsidP="006D7C69">
      <w:pPr>
        <w:ind w:left="0"/>
        <w:rPr>
          <w:ins w:id="2359" w:author="REBECA" w:date="2021-05-26T23:13:00Z"/>
          <w:lang w:val="es-ES"/>
          <w:rPrChange w:id="2360" w:author="REBECA" w:date="2021-05-26T23:13:00Z">
            <w:rPr>
              <w:ins w:id="2361" w:author="REBECA" w:date="2021-05-26T23:13:00Z"/>
            </w:rPr>
          </w:rPrChange>
        </w:rPr>
        <w:pPrChange w:id="2362" w:author="REBECA" w:date="2021-05-26T23:16:00Z">
          <w:pPr/>
        </w:pPrChange>
      </w:pPr>
      <w:ins w:id="2363" w:author="REBECA" w:date="2021-05-26T23:13:00Z">
        <w:r w:rsidRPr="006D7C69">
          <w:rPr>
            <w:lang w:val="es-ES"/>
            <w:rPrChange w:id="2364" w:author="REBECA" w:date="2021-05-26T23:13:00Z">
              <w:rPr/>
            </w:rPrChange>
          </w:rPr>
          <w:t xml:space="preserve">Madrid es la ciudad donde más empresas tienen su sede, seguido de Alcobendas y Bilbao. Después le siguen Barcelona y Alicante. </w:t>
        </w:r>
        <w:r w:rsidRPr="006D7C69">
          <w:rPr>
            <w:lang w:val="es-ES"/>
            <w:rPrChange w:id="2365" w:author="REBECA" w:date="2021-05-26T23:13:00Z">
              <w:rPr/>
            </w:rPrChange>
          </w:rPr>
          <w:br/>
          <w:t>Posiblemente podemos encontrar distintos motivos por los que la empresas deciden establecer su sede en un punto geográfico y no otro, así las infraestructuras, la innovación tecnológica o su capital humano son factores que influyen a la hora de establecer la sede de una empresa.</w:t>
        </w:r>
      </w:ins>
    </w:p>
    <w:p w14:paraId="3FD98DE8" w14:textId="77777777" w:rsidR="006D7C69" w:rsidRPr="006D7C69" w:rsidRDefault="006D7C69" w:rsidP="006D7C69">
      <w:pPr>
        <w:ind w:left="0"/>
        <w:rPr>
          <w:ins w:id="2366" w:author="REBECA" w:date="2021-05-26T23:13:00Z"/>
          <w:lang w:val="es-ES"/>
          <w:rPrChange w:id="2367" w:author="REBECA" w:date="2021-05-26T23:13:00Z">
            <w:rPr>
              <w:ins w:id="2368" w:author="REBECA" w:date="2021-05-26T23:13:00Z"/>
            </w:rPr>
          </w:rPrChange>
        </w:rPr>
        <w:pPrChange w:id="2369" w:author="REBECA" w:date="2021-05-26T23:16:00Z">
          <w:pPr/>
        </w:pPrChange>
      </w:pPr>
      <w:ins w:id="2370" w:author="REBECA" w:date="2021-05-26T23:13:00Z">
        <w:r w:rsidRPr="006D7C69">
          <w:rPr>
            <w:lang w:val="es-ES"/>
            <w:rPrChange w:id="2371" w:author="REBECA" w:date="2021-05-26T23:13:00Z">
              <w:rPr/>
            </w:rPrChange>
          </w:rPr>
          <w:t>El Ibex se creó en 1.992, por ello no es de extrañar que nos encontremos con el año en el que más entradas se produjeron en el Ibex.</w:t>
        </w:r>
      </w:ins>
    </w:p>
    <w:p w14:paraId="1825E4AF" w14:textId="77777777" w:rsidR="006D7C69" w:rsidRPr="006D7C69" w:rsidRDefault="006D7C69" w:rsidP="006D7C69">
      <w:pPr>
        <w:ind w:left="0"/>
        <w:rPr>
          <w:ins w:id="2372" w:author="REBECA" w:date="2021-05-26T23:13:00Z"/>
          <w:lang w:val="es-ES"/>
          <w:rPrChange w:id="2373" w:author="REBECA" w:date="2021-05-26T23:13:00Z">
            <w:rPr>
              <w:ins w:id="2374" w:author="REBECA" w:date="2021-05-26T23:13:00Z"/>
            </w:rPr>
          </w:rPrChange>
        </w:rPr>
        <w:pPrChange w:id="2375" w:author="REBECA" w:date="2021-05-26T23:16:00Z">
          <w:pPr/>
        </w:pPrChange>
      </w:pPr>
      <w:ins w:id="2376" w:author="REBECA" w:date="2021-05-26T23:13:00Z">
        <w:r w:rsidRPr="006D7C69">
          <w:rPr>
            <w:lang w:val="es-ES"/>
            <w:rPrChange w:id="2377" w:author="REBECA" w:date="2021-05-26T23:13:00Z">
              <w:rPr/>
            </w:rPrChange>
          </w:rPr>
          <w:t>En el siguiente gráfico podemos ver el número de entradas por año.</w:t>
        </w:r>
      </w:ins>
    </w:p>
    <w:p w14:paraId="00C2DA88" w14:textId="77777777" w:rsidR="006D7C69" w:rsidRDefault="006D7C69" w:rsidP="006D7C69">
      <w:pPr>
        <w:ind w:left="0"/>
        <w:jc w:val="center"/>
        <w:rPr>
          <w:ins w:id="2378" w:author="REBECA" w:date="2021-05-26T23:13:00Z"/>
        </w:rPr>
        <w:pPrChange w:id="2379" w:author="REBECA" w:date="2021-05-26T23:16:00Z">
          <w:pPr/>
        </w:pPrChange>
      </w:pPr>
      <w:ins w:id="2380" w:author="REBECA" w:date="2021-05-26T23:13:00Z">
        <w:r>
          <w:rPr>
            <w:noProof/>
          </w:rPr>
          <w:drawing>
            <wp:inline distT="0" distB="0" distL="0" distR="0" wp14:anchorId="130E2CEC" wp14:editId="482E35E1">
              <wp:extent cx="3510905" cy="1563250"/>
              <wp:effectExtent l="0" t="0" r="0" b="0"/>
              <wp:docPr id="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jpg"/>
                      <pic:cNvPicPr/>
                    </pic:nvPicPr>
                    <pic:blipFill>
                      <a:blip r:embed="rId158"/>
                      <a:stretch>
                        <a:fillRect/>
                      </a:stretch>
                    </pic:blipFill>
                    <pic:spPr>
                      <a:xfrm>
                        <a:off x="0" y="0"/>
                        <a:ext cx="3527795" cy="1570770"/>
                      </a:xfrm>
                      <a:prstGeom prst="rect">
                        <a:avLst/>
                      </a:prstGeom>
                    </pic:spPr>
                  </pic:pic>
                </a:graphicData>
              </a:graphic>
            </wp:inline>
          </w:drawing>
        </w:r>
      </w:ins>
    </w:p>
    <w:p w14:paraId="4E46356C" w14:textId="1B6B0321" w:rsidR="006D7C69" w:rsidRDefault="006D7C69" w:rsidP="006D7C69">
      <w:pPr>
        <w:ind w:left="0"/>
        <w:rPr>
          <w:ins w:id="2381" w:author="REBECA" w:date="2021-05-27T00:00:00Z"/>
          <w:lang w:val="es-ES"/>
        </w:rPr>
      </w:pPr>
      <w:ins w:id="2382" w:author="REBECA" w:date="2021-05-26T23:13:00Z">
        <w:r w:rsidRPr="006D7C69">
          <w:rPr>
            <w:lang w:val="es-ES"/>
            <w:rPrChange w:id="2383" w:author="REBECA" w:date="2021-05-26T23:13:00Z">
              <w:rPr/>
            </w:rPrChange>
          </w:rPr>
          <w:t>Podemos ver una entrada en el año 1969, que probablemente sea un error publicado en la fuente de origen de los datos, Wikipedia, puesto que la creación del Ibex fue en 1.992, y por tanto el año 1969 debe ser el año de creación de la propia empresa.</w:t>
        </w:r>
      </w:ins>
    </w:p>
    <w:p w14:paraId="7363DC15" w14:textId="5B31D766" w:rsidR="00C231E0" w:rsidRDefault="00C231E0" w:rsidP="006D7C69">
      <w:pPr>
        <w:ind w:left="0"/>
        <w:rPr>
          <w:ins w:id="2384" w:author="REBECA" w:date="2021-05-27T00:00:00Z"/>
          <w:lang w:val="es-ES"/>
        </w:rPr>
      </w:pPr>
    </w:p>
    <w:p w14:paraId="22213DF9" w14:textId="47450C6B" w:rsidR="00C231E0" w:rsidRPr="00C231E0" w:rsidRDefault="00C231E0" w:rsidP="006D7C69">
      <w:pPr>
        <w:ind w:left="0"/>
        <w:rPr>
          <w:ins w:id="2385" w:author="REBECA" w:date="2021-05-26T23:21:00Z"/>
          <w:rFonts w:ascii="Times New Roman" w:hAnsi="Times New Roman" w:cs="Times New Roman"/>
          <w:sz w:val="22"/>
          <w:szCs w:val="22"/>
          <w:lang w:val="es-ES"/>
          <w:rPrChange w:id="2386" w:author="REBECA" w:date="2021-05-27T00:01:00Z">
            <w:rPr>
              <w:ins w:id="2387" w:author="REBECA" w:date="2021-05-26T23:21:00Z"/>
              <w:lang w:val="es-ES"/>
            </w:rPr>
          </w:rPrChange>
        </w:rPr>
      </w:pPr>
      <w:ins w:id="2388" w:author="REBECA" w:date="2021-05-27T00:00:00Z">
        <w:r w:rsidRPr="00C231E0">
          <w:rPr>
            <w:rFonts w:ascii="Times New Roman" w:hAnsi="Times New Roman" w:cs="Times New Roman"/>
            <w:sz w:val="22"/>
            <w:szCs w:val="22"/>
            <w:lang w:val="es-ES"/>
            <w:rPrChange w:id="2389" w:author="REBECA" w:date="2021-05-27T00:01:00Z">
              <w:rPr>
                <w:lang w:val="es-ES"/>
              </w:rPr>
            </w:rPrChange>
          </w:rPr>
          <w:t xml:space="preserve">En cualquier </w:t>
        </w:r>
      </w:ins>
      <w:ins w:id="2390" w:author="REBECA" w:date="2021-05-27T00:01:00Z">
        <w:r w:rsidRPr="00C231E0">
          <w:rPr>
            <w:rFonts w:ascii="Times New Roman" w:hAnsi="Times New Roman" w:cs="Times New Roman"/>
            <w:sz w:val="22"/>
            <w:szCs w:val="22"/>
            <w:lang w:val="es-ES"/>
          </w:rPr>
          <w:t>caso,</w:t>
        </w:r>
      </w:ins>
      <w:ins w:id="2391" w:author="REBECA" w:date="2021-05-27T00:00:00Z">
        <w:r w:rsidRPr="00C231E0">
          <w:rPr>
            <w:rFonts w:ascii="Times New Roman" w:hAnsi="Times New Roman" w:cs="Times New Roman"/>
            <w:sz w:val="22"/>
            <w:szCs w:val="22"/>
            <w:lang w:val="es-ES"/>
            <w:rPrChange w:id="2392" w:author="REBECA" w:date="2021-05-27T00:01:00Z">
              <w:rPr>
                <w:lang w:val="es-ES"/>
              </w:rPr>
            </w:rPrChange>
          </w:rPr>
          <w:t xml:space="preserve"> el código completo se encuentra en el repositorio de GitHub donde se puede descargar </w:t>
        </w:r>
      </w:ins>
      <w:ins w:id="2393" w:author="REBECA" w:date="2021-05-27T00:01:00Z">
        <w:r w:rsidRPr="00C231E0">
          <w:rPr>
            <w:rFonts w:ascii="Times New Roman" w:hAnsi="Times New Roman" w:cs="Times New Roman"/>
            <w:sz w:val="22"/>
            <w:szCs w:val="22"/>
            <w:lang w:val="es-ES"/>
            <w:rPrChange w:id="2394" w:author="REBECA" w:date="2021-05-27T00:01:00Z">
              <w:rPr>
                <w:lang w:val="es-ES"/>
              </w:rPr>
            </w:rPrChange>
          </w:rPr>
          <w:t>de forma libre.</w:t>
        </w:r>
      </w:ins>
    </w:p>
    <w:customXmlInsRangeStart w:id="2395" w:author="REBECA" w:date="2021-05-26T23:22:00Z"/>
    <w:bookmarkStart w:id="2396" w:name="_Toc72965742" w:displacedByCustomXml="next"/>
    <w:sdt>
      <w:sdtPr>
        <w:rPr>
          <w:lang w:val="es-ES"/>
        </w:rPr>
        <w:id w:val="1162043837"/>
        <w:docPartObj>
          <w:docPartGallery w:val="Bibliographies"/>
          <w:docPartUnique/>
        </w:docPartObj>
      </w:sdtPr>
      <w:sdtEndPr>
        <w:rPr>
          <w:rFonts w:asciiTheme="minorHAnsi" w:eastAsiaTheme="minorEastAsia" w:hAnsiTheme="minorHAnsi" w:cstheme="minorBidi"/>
          <w:color w:val="5A5A5A" w:themeColor="text1" w:themeTint="A5"/>
          <w:sz w:val="20"/>
          <w:szCs w:val="20"/>
          <w:lang w:val="en-US"/>
        </w:rPr>
      </w:sdtEndPr>
      <w:sdtContent>
        <w:customXmlInsRangeEnd w:id="2395"/>
        <w:p w14:paraId="532A279F" w14:textId="1BC1DFAE" w:rsidR="004176C3" w:rsidRDefault="00ED6C6F">
          <w:pPr>
            <w:pStyle w:val="Ttulo1"/>
            <w:rPr>
              <w:ins w:id="2397" w:author="REBECA" w:date="2021-05-26T23:22:00Z"/>
            </w:rPr>
          </w:pPr>
          <w:ins w:id="2398" w:author="REBECA" w:date="2021-05-26T23:46:00Z">
            <w:r>
              <w:rPr>
                <w:lang w:val="es-ES"/>
              </w:rPr>
              <w:t>Referencias</w:t>
            </w:r>
          </w:ins>
          <w:bookmarkEnd w:id="2396"/>
        </w:p>
        <w:customXmlInsRangeStart w:id="2399" w:author="REBECA" w:date="2021-05-26T23:22:00Z"/>
        <w:sdt>
          <w:sdtPr>
            <w:id w:val="-573587230"/>
            <w:bibliography/>
          </w:sdtPr>
          <w:sdtContent>
            <w:customXmlInsRangeEnd w:id="2399"/>
            <w:p w14:paraId="6725396A" w14:textId="77777777" w:rsidR="00ED6C6F" w:rsidRPr="00ED6C6F" w:rsidRDefault="004176C3" w:rsidP="00ED6C6F">
              <w:pPr>
                <w:pStyle w:val="Bibliografa"/>
                <w:ind w:left="720" w:hanging="720"/>
                <w:rPr>
                  <w:noProof/>
                  <w:sz w:val="24"/>
                  <w:szCs w:val="24"/>
                  <w:lang w:val="es-ES"/>
                  <w:rPrChange w:id="2400" w:author="REBECA" w:date="2021-05-26T23:47:00Z">
                    <w:rPr>
                      <w:noProof/>
                      <w:sz w:val="24"/>
                      <w:szCs w:val="24"/>
                    </w:rPr>
                  </w:rPrChange>
                </w:rPr>
              </w:pPr>
              <w:ins w:id="2401" w:author="REBECA" w:date="2021-05-26T23:22:00Z">
                <w:r>
                  <w:fldChar w:fldCharType="begin"/>
                </w:r>
                <w:r w:rsidRPr="004176C3">
                  <w:rPr>
                    <w:lang w:val="es-ES"/>
                    <w:rPrChange w:id="2402" w:author="REBECA" w:date="2021-05-26T23:22:00Z">
                      <w:rPr/>
                    </w:rPrChange>
                  </w:rPr>
                  <w:instrText>BIBLIOGRAPHY</w:instrText>
                </w:r>
                <w:r>
                  <w:fldChar w:fldCharType="separate"/>
                </w:r>
              </w:ins>
              <w:r w:rsidR="00ED6C6F" w:rsidRPr="00ED6C6F">
                <w:rPr>
                  <w:noProof/>
                  <w:lang w:val="es-ES"/>
                  <w:rPrChange w:id="2403" w:author="REBECA" w:date="2021-05-26T23:47:00Z">
                    <w:rPr>
                      <w:noProof/>
                    </w:rPr>
                  </w:rPrChange>
                </w:rPr>
                <w:t xml:space="preserve">Aparicio, Adolfo. </w:t>
              </w:r>
              <w:r w:rsidR="00ED6C6F" w:rsidRPr="00ED6C6F">
                <w:rPr>
                  <w:i/>
                  <w:iCs/>
                  <w:noProof/>
                  <w:lang w:val="es-ES"/>
                  <w:rPrChange w:id="2404" w:author="REBECA" w:date="2021-05-26T23:47:00Z">
                    <w:rPr>
                      <w:i/>
                      <w:iCs/>
                      <w:noProof/>
                    </w:rPr>
                  </w:rPrChange>
                </w:rPr>
                <w:t>Alto Código.</w:t>
              </w:r>
              <w:r w:rsidR="00ED6C6F" w:rsidRPr="00ED6C6F">
                <w:rPr>
                  <w:noProof/>
                  <w:lang w:val="es-ES"/>
                  <w:rPrChange w:id="2405" w:author="REBECA" w:date="2021-05-26T23:47:00Z">
                    <w:rPr>
                      <w:noProof/>
                    </w:rPr>
                  </w:rPrChange>
                </w:rPr>
                <w:t xml:space="preserve"> s.f. https://altocodigo.blogspot.com/2018/06/1-hola-mundo-en-python.html (último acceso: 2020).</w:t>
              </w:r>
            </w:p>
            <w:p w14:paraId="1A188BA6" w14:textId="43B72679" w:rsidR="00ED6C6F" w:rsidRPr="00ED6C6F" w:rsidDel="00ED6C6F" w:rsidRDefault="00ED6C6F" w:rsidP="00C231E0">
              <w:pPr>
                <w:pStyle w:val="Bibliografa"/>
                <w:ind w:left="720" w:hanging="720"/>
                <w:rPr>
                  <w:del w:id="2406" w:author="REBECA" w:date="2021-05-26T23:47:00Z"/>
                  <w:noProof/>
                  <w:lang w:val="es-ES"/>
                  <w:rPrChange w:id="2407" w:author="REBECA" w:date="2021-05-26T23:47:00Z">
                    <w:rPr>
                      <w:del w:id="2408" w:author="REBECA" w:date="2021-05-26T23:47:00Z"/>
                      <w:noProof/>
                    </w:rPr>
                  </w:rPrChange>
                </w:rPr>
              </w:pPr>
              <w:del w:id="2409" w:author="REBECA" w:date="2021-05-26T23:47:00Z">
                <w:r w:rsidRPr="00ED6C6F" w:rsidDel="00ED6C6F">
                  <w:rPr>
                    <w:noProof/>
                    <w:lang w:val="es-ES"/>
                    <w:rPrChange w:id="2410" w:author="REBECA" w:date="2021-05-26T23:47:00Z">
                      <w:rPr>
                        <w:noProof/>
                      </w:rPr>
                    </w:rPrChange>
                  </w:rPr>
                  <w:delText xml:space="preserve">—. </w:delText>
                </w:r>
                <w:r w:rsidRPr="00ED6C6F" w:rsidDel="00ED6C6F">
                  <w:rPr>
                    <w:i/>
                    <w:iCs/>
                    <w:noProof/>
                    <w:lang w:val="es-ES"/>
                    <w:rPrChange w:id="2411" w:author="REBECA" w:date="2021-05-26T23:47:00Z">
                      <w:rPr>
                        <w:i/>
                        <w:iCs/>
                        <w:noProof/>
                      </w:rPr>
                    </w:rPrChange>
                  </w:rPr>
                  <w:delText>www.masterfinanciero.es.</w:delText>
                </w:r>
                <w:r w:rsidRPr="00ED6C6F" w:rsidDel="00ED6C6F">
                  <w:rPr>
                    <w:noProof/>
                    <w:lang w:val="es-ES"/>
                    <w:rPrChange w:id="2412" w:author="REBECA" w:date="2021-05-26T23:47:00Z">
                      <w:rPr>
                        <w:noProof/>
                      </w:rPr>
                    </w:rPrChange>
                  </w:rPr>
                  <w:delText xml:space="preserve"> s.f. https://www.masterfinanciero.es/2011/09/clasificacion-de-las-rentas.html (último acceso: 27 de 05 de 2021).</w:delText>
                </w:r>
              </w:del>
            </w:p>
            <w:p w14:paraId="3AB2279C" w14:textId="579AD9F2" w:rsidR="00ED6C6F" w:rsidRPr="00ED6C6F" w:rsidDel="00ED6C6F" w:rsidRDefault="00ED6C6F" w:rsidP="00C231E0">
              <w:pPr>
                <w:pStyle w:val="Bibliografa"/>
                <w:ind w:left="720" w:hanging="720"/>
                <w:rPr>
                  <w:del w:id="2413" w:author="REBECA" w:date="2021-05-26T23:47:00Z"/>
                  <w:noProof/>
                  <w:lang w:val="es-ES"/>
                  <w:rPrChange w:id="2414" w:author="REBECA" w:date="2021-05-26T23:47:00Z">
                    <w:rPr>
                      <w:del w:id="2415" w:author="REBECA" w:date="2021-05-26T23:47:00Z"/>
                      <w:noProof/>
                    </w:rPr>
                  </w:rPrChange>
                </w:rPr>
              </w:pPr>
              <w:del w:id="2416" w:author="REBECA" w:date="2021-05-26T23:47:00Z">
                <w:r w:rsidDel="00ED6C6F">
                  <w:rPr>
                    <w:noProof/>
                  </w:rPr>
                  <w:delText xml:space="preserve">Dedov, Florian. </w:delText>
                </w:r>
                <w:r w:rsidDel="00ED6C6F">
                  <w:rPr>
                    <w:i/>
                    <w:iCs/>
                    <w:noProof/>
                  </w:rPr>
                  <w:delText>Python Bible for Finance.</w:delText>
                </w:r>
                <w:r w:rsidDel="00ED6C6F">
                  <w:rPr>
                    <w:noProof/>
                  </w:rPr>
                  <w:delText xml:space="preserve"> </w:delText>
                </w:r>
                <w:r w:rsidRPr="00ED6C6F" w:rsidDel="00ED6C6F">
                  <w:rPr>
                    <w:noProof/>
                    <w:lang w:val="es-ES"/>
                    <w:rPrChange w:id="2417" w:author="REBECA" w:date="2021-05-26T23:47:00Z">
                      <w:rPr>
                        <w:noProof/>
                      </w:rPr>
                    </w:rPrChange>
                  </w:rPr>
                  <w:delText>Florian Dedov, 2019.</w:delText>
                </w:r>
              </w:del>
            </w:p>
            <w:p w14:paraId="5FA67060" w14:textId="592983F9" w:rsidR="00ED6C6F" w:rsidRPr="00ED6C6F" w:rsidDel="00ED6C6F" w:rsidRDefault="00ED6C6F" w:rsidP="00C231E0">
              <w:pPr>
                <w:pStyle w:val="Bibliografa"/>
                <w:ind w:left="720" w:hanging="720"/>
                <w:rPr>
                  <w:del w:id="2418" w:author="REBECA" w:date="2021-05-26T23:47:00Z"/>
                  <w:noProof/>
                  <w:lang w:val="es-ES"/>
                  <w:rPrChange w:id="2419" w:author="REBECA" w:date="2021-05-26T23:47:00Z">
                    <w:rPr>
                      <w:del w:id="2420" w:author="REBECA" w:date="2021-05-26T23:47:00Z"/>
                      <w:noProof/>
                    </w:rPr>
                  </w:rPrChange>
                </w:rPr>
              </w:pPr>
              <w:del w:id="2421" w:author="REBECA" w:date="2021-05-26T23:47:00Z">
                <w:r w:rsidRPr="00ED6C6F" w:rsidDel="00ED6C6F">
                  <w:rPr>
                    <w:noProof/>
                    <w:lang w:val="es-ES"/>
                    <w:rPrChange w:id="2422" w:author="REBECA" w:date="2021-05-26T23:47:00Z">
                      <w:rPr>
                        <w:noProof/>
                      </w:rPr>
                    </w:rPrChange>
                  </w:rPr>
                  <w:delText xml:space="preserve">Díaz, Juan. </w:delText>
                </w:r>
                <w:r w:rsidRPr="00ED6C6F" w:rsidDel="00ED6C6F">
                  <w:rPr>
                    <w:i/>
                    <w:iCs/>
                    <w:noProof/>
                    <w:lang w:val="es-ES"/>
                    <w:rPrChange w:id="2423" w:author="REBECA" w:date="2021-05-26T23:47:00Z">
                      <w:rPr>
                        <w:i/>
                        <w:iCs/>
                        <w:noProof/>
                      </w:rPr>
                    </w:rPrChange>
                  </w:rPr>
                  <w:delText>Pildoras informaticas.</w:delText>
                </w:r>
                <w:r w:rsidRPr="00ED6C6F" w:rsidDel="00ED6C6F">
                  <w:rPr>
                    <w:noProof/>
                    <w:lang w:val="es-ES"/>
                    <w:rPrChange w:id="2424" w:author="REBECA" w:date="2021-05-26T23:47:00Z">
                      <w:rPr>
                        <w:noProof/>
                      </w:rPr>
                    </w:rPrChange>
                  </w:rPr>
                  <w:delText xml:space="preserve"> s.f. https://www.youtube.com/playlist?list=PLU8oAlHdN5BlvPxziopYZRd55pdqFwkeS (último acceso: 2021).</w:delText>
                </w:r>
              </w:del>
            </w:p>
            <w:p w14:paraId="0F31F183" w14:textId="3A3A6588" w:rsidR="00ED6C6F" w:rsidRPr="00ED6C6F" w:rsidDel="00ED6C6F" w:rsidRDefault="00ED6C6F" w:rsidP="00C231E0">
              <w:pPr>
                <w:pStyle w:val="Bibliografa"/>
                <w:ind w:left="720" w:hanging="720"/>
                <w:rPr>
                  <w:del w:id="2425" w:author="REBECA" w:date="2021-05-26T23:48:00Z"/>
                  <w:noProof/>
                  <w:lang w:val="es-ES"/>
                  <w:rPrChange w:id="2426" w:author="REBECA" w:date="2021-05-26T23:47:00Z">
                    <w:rPr>
                      <w:del w:id="2427" w:author="REBECA" w:date="2021-05-26T23:48:00Z"/>
                      <w:noProof/>
                    </w:rPr>
                  </w:rPrChange>
                </w:rPr>
              </w:pPr>
              <w:del w:id="2428" w:author="REBECA" w:date="2021-05-26T23:47:00Z">
                <w:r w:rsidRPr="00ED6C6F" w:rsidDel="00ED6C6F">
                  <w:rPr>
                    <w:noProof/>
                    <w:lang w:val="es-ES"/>
                    <w:rPrChange w:id="2429" w:author="REBECA" w:date="2021-05-26T23:47:00Z">
                      <w:rPr>
                        <w:noProof/>
                      </w:rPr>
                    </w:rPrChange>
                  </w:rPr>
                  <w:delText xml:space="preserve">Hagmann, Alexander. </w:delText>
                </w:r>
                <w:r w:rsidRPr="00ED6C6F" w:rsidDel="00ED6C6F">
                  <w:rPr>
                    <w:i/>
                    <w:iCs/>
                    <w:noProof/>
                    <w:lang w:val="es-ES"/>
                    <w:rPrChange w:id="2430" w:author="REBECA" w:date="2021-05-26T23:47:00Z">
                      <w:rPr>
                        <w:i/>
                        <w:iCs/>
                        <w:noProof/>
                      </w:rPr>
                    </w:rPrChange>
                  </w:rPr>
                  <w:delText>Curso Python de Udemy.</w:delText>
                </w:r>
                <w:r w:rsidRPr="00ED6C6F" w:rsidDel="00ED6C6F">
                  <w:rPr>
                    <w:noProof/>
                    <w:lang w:val="es-ES"/>
                    <w:rPrChange w:id="2431" w:author="REBECA" w:date="2021-05-26T23:47:00Z">
                      <w:rPr>
                        <w:noProof/>
                      </w:rPr>
                    </w:rPrChange>
                  </w:rPr>
                  <w:delText xml:space="preserve"> 01 de 02 de 2021. https://www.udemy.com/home/my-courses/learning/ (último acceso: 2021).</w:delText>
                </w:r>
              </w:del>
            </w:p>
            <w:p w14:paraId="0A0AF1E1" w14:textId="49E34074" w:rsidR="00ED6C6F" w:rsidDel="00ED6C6F" w:rsidRDefault="00ED6C6F" w:rsidP="00C231E0">
              <w:pPr>
                <w:pStyle w:val="Bibliografa"/>
                <w:ind w:left="720" w:hanging="720"/>
                <w:rPr>
                  <w:del w:id="2432" w:author="REBECA" w:date="2021-05-26T23:48:00Z"/>
                  <w:noProof/>
                </w:rPr>
              </w:pPr>
              <w:del w:id="2433" w:author="REBECA" w:date="2021-05-26T23:48:00Z">
                <w:r w:rsidDel="00ED6C6F">
                  <w:rPr>
                    <w:noProof/>
                  </w:rPr>
                  <w:delText xml:space="preserve">Hilpisch, Yves. </w:delText>
                </w:r>
                <w:r w:rsidDel="00ED6C6F">
                  <w:rPr>
                    <w:i/>
                    <w:iCs/>
                    <w:noProof/>
                  </w:rPr>
                  <w:delText>Python for Finance.</w:delText>
                </w:r>
                <w:r w:rsidDel="00ED6C6F">
                  <w:rPr>
                    <w:noProof/>
                  </w:rPr>
                  <w:delText xml:space="preserve"> O'Reilly Media, 2019.</w:delText>
                </w:r>
              </w:del>
            </w:p>
            <w:p w14:paraId="60EDFC8F" w14:textId="1F37C983" w:rsidR="00ED6C6F" w:rsidDel="00ED6C6F" w:rsidRDefault="00ED6C6F" w:rsidP="00ED6C6F">
              <w:pPr>
                <w:pStyle w:val="Bibliografa"/>
                <w:ind w:left="0"/>
                <w:rPr>
                  <w:del w:id="2434" w:author="REBECA" w:date="2021-05-26T23:48:00Z"/>
                  <w:noProof/>
                </w:rPr>
                <w:pPrChange w:id="2435" w:author="REBECA" w:date="2021-05-26T23:48:00Z">
                  <w:pPr>
                    <w:pStyle w:val="Bibliografa"/>
                    <w:ind w:left="720" w:hanging="720"/>
                  </w:pPr>
                </w:pPrChange>
              </w:pPr>
              <w:del w:id="2436" w:author="REBECA" w:date="2021-05-26T23:48:00Z">
                <w:r w:rsidDel="00ED6C6F">
                  <w:rPr>
                    <w:noProof/>
                  </w:rPr>
                  <w:delText xml:space="preserve">Ironhack. </w:delText>
                </w:r>
                <w:r w:rsidDel="00ED6C6F">
                  <w:rPr>
                    <w:i/>
                    <w:iCs/>
                    <w:noProof/>
                  </w:rPr>
                  <w:delText>Webminar Python.</w:delText>
                </w:r>
                <w:r w:rsidDel="00ED6C6F">
                  <w:rPr>
                    <w:noProof/>
                  </w:rPr>
                  <w:delText xml:space="preserve"> s.f. https://www.crowdcast.io/e/python-office/register?utm_source=profile&amp;utm_medium=profile_web&amp;utm_campaign=profile.</w:delText>
                </w:r>
              </w:del>
            </w:p>
            <w:p w14:paraId="24FEE027" w14:textId="77777777" w:rsidR="00ED6C6F" w:rsidRPr="00ED6C6F" w:rsidRDefault="00ED6C6F" w:rsidP="00ED6C6F">
              <w:pPr>
                <w:pStyle w:val="Bibliografa"/>
                <w:ind w:left="0"/>
                <w:rPr>
                  <w:noProof/>
                  <w:lang w:val="es-ES"/>
                  <w:rPrChange w:id="2437" w:author="REBECA" w:date="2021-05-26T23:47:00Z">
                    <w:rPr>
                      <w:noProof/>
                    </w:rPr>
                  </w:rPrChange>
                </w:rPr>
                <w:pPrChange w:id="2438" w:author="REBECA" w:date="2021-05-26T23:48:00Z">
                  <w:pPr>
                    <w:pStyle w:val="Bibliografa"/>
                    <w:ind w:left="720" w:hanging="720"/>
                  </w:pPr>
                </w:pPrChange>
              </w:pPr>
              <w:r w:rsidRPr="00ED6C6F">
                <w:rPr>
                  <w:noProof/>
                  <w:lang w:val="es-ES"/>
                  <w:rPrChange w:id="2439" w:author="REBECA" w:date="2021-05-26T23:47:00Z">
                    <w:rPr>
                      <w:noProof/>
                    </w:rPr>
                  </w:rPrChange>
                </w:rPr>
                <w:t xml:space="preserve">Laca, Mariano. </w:t>
              </w:r>
              <w:r w:rsidRPr="00ED6C6F">
                <w:rPr>
                  <w:i/>
                  <w:iCs/>
                  <w:noProof/>
                  <w:lang w:val="es-ES"/>
                  <w:rPrChange w:id="2440" w:author="REBECA" w:date="2021-05-26T23:47:00Z">
                    <w:rPr>
                      <w:i/>
                      <w:iCs/>
                      <w:noProof/>
                    </w:rPr>
                  </w:rPrChange>
                </w:rPr>
                <w:t>https://pythones.net/clases-y-metodos-python-oop/.</w:t>
              </w:r>
              <w:r w:rsidRPr="00ED6C6F">
                <w:rPr>
                  <w:noProof/>
                  <w:lang w:val="es-ES"/>
                  <w:rPrChange w:id="2441" w:author="REBECA" w:date="2021-05-26T23:47:00Z">
                    <w:rPr>
                      <w:noProof/>
                    </w:rPr>
                  </w:rPrChange>
                </w:rPr>
                <w:t xml:space="preserve"> s.f.</w:t>
              </w:r>
            </w:p>
            <w:p w14:paraId="60EA08B7" w14:textId="49BEA336" w:rsidR="00ED6C6F" w:rsidRPr="00ED6C6F" w:rsidDel="00ED6C6F" w:rsidRDefault="00ED6C6F" w:rsidP="00ED6C6F">
              <w:pPr>
                <w:pStyle w:val="Bibliografa"/>
                <w:ind w:left="720" w:hanging="720"/>
                <w:rPr>
                  <w:del w:id="2442" w:author="REBECA" w:date="2021-05-26T23:48:00Z"/>
                  <w:noProof/>
                  <w:lang w:val="es-ES"/>
                  <w:rPrChange w:id="2443" w:author="REBECA" w:date="2021-05-26T23:47:00Z">
                    <w:rPr>
                      <w:del w:id="2444" w:author="REBECA" w:date="2021-05-26T23:48:00Z"/>
                      <w:noProof/>
                    </w:rPr>
                  </w:rPrChange>
                </w:rPr>
              </w:pPr>
              <w:del w:id="2445" w:author="REBECA" w:date="2021-05-26T23:48:00Z">
                <w:r w:rsidRPr="00ED6C6F" w:rsidDel="00ED6C6F">
                  <w:rPr>
                    <w:noProof/>
                    <w:lang w:val="es-ES"/>
                    <w:rPrChange w:id="2446" w:author="REBECA" w:date="2021-05-26T23:47:00Z">
                      <w:rPr>
                        <w:noProof/>
                      </w:rPr>
                    </w:rPrChange>
                  </w:rPr>
                  <w:delText xml:space="preserve">Pla-Santamaria, Francisco Salas-Molina y David. </w:delText>
                </w:r>
                <w:r w:rsidRPr="00ED6C6F" w:rsidDel="00ED6C6F">
                  <w:rPr>
                    <w:i/>
                    <w:iCs/>
                    <w:noProof/>
                    <w:lang w:val="es-ES"/>
                    <w:rPrChange w:id="2447" w:author="REBECA" w:date="2021-05-26T23:47:00Z">
                      <w:rPr>
                        <w:i/>
                        <w:iCs/>
                        <w:noProof/>
                      </w:rPr>
                    </w:rPrChange>
                  </w:rPr>
                  <w:delText>Gestión de Tesorería con Python.</w:delText>
                </w:r>
                <w:r w:rsidRPr="00ED6C6F" w:rsidDel="00ED6C6F">
                  <w:rPr>
                    <w:noProof/>
                    <w:lang w:val="es-ES"/>
                    <w:rPrChange w:id="2448" w:author="REBECA" w:date="2021-05-26T23:47:00Z">
                      <w:rPr>
                        <w:noProof/>
                      </w:rPr>
                    </w:rPrChange>
                  </w:rPr>
                  <w:delText xml:space="preserve"> Universitat Politécnica de Valencia, 2017.</w:delText>
                </w:r>
              </w:del>
            </w:p>
            <w:p w14:paraId="0D5D3870" w14:textId="5E646C39" w:rsidR="00ED6C6F" w:rsidRPr="00ED6C6F" w:rsidDel="00ED6C6F" w:rsidRDefault="00ED6C6F" w:rsidP="00ED6C6F">
              <w:pPr>
                <w:pStyle w:val="Bibliografa"/>
                <w:ind w:left="720" w:hanging="720"/>
                <w:rPr>
                  <w:del w:id="2449" w:author="REBECA" w:date="2021-05-26T23:48:00Z"/>
                  <w:noProof/>
                  <w:lang w:val="es-ES"/>
                  <w:rPrChange w:id="2450" w:author="REBECA" w:date="2021-05-26T23:47:00Z">
                    <w:rPr>
                      <w:del w:id="2451" w:author="REBECA" w:date="2021-05-26T23:48:00Z"/>
                      <w:noProof/>
                    </w:rPr>
                  </w:rPrChange>
                </w:rPr>
              </w:pPr>
              <w:del w:id="2452" w:author="REBECA" w:date="2021-05-26T23:48:00Z">
                <w:r w:rsidRPr="00ED6C6F" w:rsidDel="00ED6C6F">
                  <w:rPr>
                    <w:noProof/>
                    <w:lang w:val="es-ES"/>
                    <w:rPrChange w:id="2453" w:author="REBECA" w:date="2021-05-26T23:47:00Z">
                      <w:rPr>
                        <w:noProof/>
                      </w:rPr>
                    </w:rPrChange>
                  </w:rPr>
                  <w:delText xml:space="preserve">Python, Comunidad usuarios. </w:delText>
                </w:r>
                <w:r w:rsidRPr="00ED6C6F" w:rsidDel="00ED6C6F">
                  <w:rPr>
                    <w:i/>
                    <w:iCs/>
                    <w:noProof/>
                    <w:lang w:val="es-ES"/>
                    <w:rPrChange w:id="2454" w:author="REBECA" w:date="2021-05-26T23:47:00Z">
                      <w:rPr>
                        <w:i/>
                        <w:iCs/>
                        <w:noProof/>
                      </w:rPr>
                    </w:rPrChange>
                  </w:rPr>
                  <w:delText>Pybonacci.</w:delText>
                </w:r>
                <w:r w:rsidRPr="00ED6C6F" w:rsidDel="00ED6C6F">
                  <w:rPr>
                    <w:noProof/>
                    <w:lang w:val="es-ES"/>
                    <w:rPrChange w:id="2455" w:author="REBECA" w:date="2021-05-26T23:47:00Z">
                      <w:rPr>
                        <w:noProof/>
                      </w:rPr>
                    </w:rPrChange>
                  </w:rPr>
                  <w:delText xml:space="preserve"> s.f. https://pybonacci.org/tag/openpyxl/.</w:delText>
                </w:r>
              </w:del>
            </w:p>
            <w:p w14:paraId="4C4AE000" w14:textId="39ED78D8" w:rsidR="00ED6C6F" w:rsidDel="00ED6C6F" w:rsidRDefault="00ED6C6F" w:rsidP="00ED6C6F">
              <w:pPr>
                <w:pStyle w:val="Bibliografa"/>
                <w:ind w:left="720" w:hanging="720"/>
                <w:rPr>
                  <w:del w:id="2456" w:author="REBECA" w:date="2021-05-26T23:48:00Z"/>
                  <w:noProof/>
                </w:rPr>
              </w:pPr>
              <w:del w:id="2457" w:author="REBECA" w:date="2021-05-26T23:48:00Z">
                <w:r w:rsidDel="00ED6C6F">
                  <w:rPr>
                    <w:noProof/>
                  </w:rPr>
                  <w:delText xml:space="preserve">Yan, Yuxing. </w:delText>
                </w:r>
                <w:r w:rsidDel="00ED6C6F">
                  <w:rPr>
                    <w:i/>
                    <w:iCs/>
                    <w:noProof/>
                  </w:rPr>
                  <w:delText>Python for Finance.</w:delText>
                </w:r>
                <w:r w:rsidDel="00ED6C6F">
                  <w:rPr>
                    <w:noProof/>
                  </w:rPr>
                  <w:delText xml:space="preserve"> Canada: Yves Hilpisch, 2019.</w:delText>
                </w:r>
              </w:del>
            </w:p>
            <w:p w14:paraId="02B2AD90" w14:textId="7D108468" w:rsidR="004176C3" w:rsidRPr="00ED6C6F" w:rsidRDefault="004176C3" w:rsidP="00ED6C6F">
              <w:pPr>
                <w:pStyle w:val="Bibliografa"/>
                <w:ind w:left="720" w:hanging="720"/>
                <w:rPr>
                  <w:ins w:id="2458" w:author="REBECA" w:date="2021-05-26T23:13:00Z"/>
                  <w:b/>
                  <w:bCs/>
                  <w:rPrChange w:id="2459" w:author="REBECA" w:date="2021-05-26T23:46:00Z">
                    <w:rPr>
                      <w:ins w:id="2460" w:author="REBECA" w:date="2021-05-26T23:13:00Z"/>
                    </w:rPr>
                  </w:rPrChange>
                </w:rPr>
                <w:pPrChange w:id="2461" w:author="REBECA" w:date="2021-05-26T23:46:00Z">
                  <w:pPr/>
                </w:pPrChange>
              </w:pPr>
              <w:ins w:id="2462" w:author="REBECA" w:date="2021-05-26T23:22:00Z">
                <w:r>
                  <w:rPr>
                    <w:b/>
                    <w:bCs/>
                  </w:rPr>
                  <w:fldChar w:fldCharType="end"/>
                </w:r>
              </w:ins>
            </w:p>
            <w:customXmlInsRangeStart w:id="2463" w:author="REBECA" w:date="2021-05-26T23:22:00Z"/>
          </w:sdtContent>
        </w:sdt>
        <w:customXmlInsRangeEnd w:id="2463"/>
        <w:customXmlInsRangeStart w:id="2464" w:author="REBECA" w:date="2021-05-26T23:22:00Z"/>
      </w:sdtContent>
    </w:sdt>
    <w:customXmlInsRangeEnd w:id="2464"/>
    <w:customXmlInsRangeStart w:id="2465" w:author="REBECA" w:date="2021-05-26T23:24:00Z"/>
    <w:bookmarkStart w:id="2466" w:name="_Toc72965743" w:displacedByCustomXml="next"/>
    <w:sdt>
      <w:sdtPr>
        <w:rPr>
          <w:lang w:val="es-ES"/>
        </w:rPr>
        <w:id w:val="1238830916"/>
        <w:docPartObj>
          <w:docPartGallery w:val="Bibliographies"/>
          <w:docPartUnique/>
        </w:docPartObj>
      </w:sdtPr>
      <w:sdtEndPr>
        <w:rPr>
          <w:rFonts w:asciiTheme="minorHAnsi" w:eastAsiaTheme="minorEastAsia" w:hAnsiTheme="minorHAnsi" w:cstheme="minorBidi"/>
          <w:color w:val="5A5A5A" w:themeColor="text1" w:themeTint="A5"/>
          <w:sz w:val="20"/>
          <w:szCs w:val="20"/>
          <w:lang w:val="en-US"/>
        </w:rPr>
      </w:sdtEndPr>
      <w:sdtContent>
        <w:customXmlInsRangeEnd w:id="2465"/>
        <w:p w14:paraId="533B1CB1" w14:textId="2FC49DF0" w:rsidR="004176C3" w:rsidRDefault="004176C3">
          <w:pPr>
            <w:pStyle w:val="Ttulo1"/>
            <w:rPr>
              <w:ins w:id="2467" w:author="REBECA" w:date="2021-05-26T23:24:00Z"/>
            </w:rPr>
          </w:pPr>
          <w:ins w:id="2468" w:author="REBECA" w:date="2021-05-26T23:24:00Z">
            <w:r>
              <w:rPr>
                <w:lang w:val="es-ES"/>
              </w:rPr>
              <w:t>Bibliografía</w:t>
            </w:r>
            <w:bookmarkEnd w:id="2466"/>
          </w:ins>
        </w:p>
        <w:customXmlInsRangeStart w:id="2469" w:author="REBECA" w:date="2021-05-26T23:24:00Z"/>
        <w:sdt>
          <w:sdtPr>
            <w:id w:val="111145805"/>
            <w:bibliography/>
          </w:sdtPr>
          <w:sdtContent>
            <w:customXmlInsRangeEnd w:id="2469"/>
            <w:p w14:paraId="73259EB1" w14:textId="77777777" w:rsidR="00ED6C6F" w:rsidRPr="00ED6C6F" w:rsidRDefault="004176C3" w:rsidP="00ED6C6F">
              <w:pPr>
                <w:pStyle w:val="Bibliografa"/>
                <w:ind w:left="720" w:hanging="720"/>
                <w:rPr>
                  <w:noProof/>
                  <w:sz w:val="24"/>
                  <w:szCs w:val="24"/>
                  <w:lang w:val="es-ES"/>
                  <w:rPrChange w:id="2470" w:author="REBECA" w:date="2021-05-26T23:47:00Z">
                    <w:rPr>
                      <w:noProof/>
                      <w:sz w:val="24"/>
                      <w:szCs w:val="24"/>
                    </w:rPr>
                  </w:rPrChange>
                </w:rPr>
              </w:pPr>
              <w:ins w:id="2471" w:author="REBECA" w:date="2021-05-26T23:24:00Z">
                <w:r>
                  <w:fldChar w:fldCharType="begin"/>
                </w:r>
                <w:r w:rsidRPr="004176C3">
                  <w:rPr>
                    <w:lang w:val="es-ES"/>
                    <w:rPrChange w:id="2472" w:author="REBECA" w:date="2021-05-26T23:24:00Z">
                      <w:rPr/>
                    </w:rPrChange>
                  </w:rPr>
                  <w:instrText>BIBLIOGRAPHY</w:instrText>
                </w:r>
                <w:r>
                  <w:fldChar w:fldCharType="separate"/>
                </w:r>
              </w:ins>
              <w:r w:rsidR="00ED6C6F" w:rsidRPr="00ED6C6F">
                <w:rPr>
                  <w:noProof/>
                  <w:lang w:val="es-ES"/>
                  <w:rPrChange w:id="2473" w:author="REBECA" w:date="2021-05-26T23:47:00Z">
                    <w:rPr>
                      <w:noProof/>
                    </w:rPr>
                  </w:rPrChange>
                </w:rPr>
                <w:t xml:space="preserve">Aparicio, Adolfo. </w:t>
              </w:r>
              <w:r w:rsidR="00ED6C6F" w:rsidRPr="00ED6C6F">
                <w:rPr>
                  <w:i/>
                  <w:iCs/>
                  <w:noProof/>
                  <w:lang w:val="es-ES"/>
                  <w:rPrChange w:id="2474" w:author="REBECA" w:date="2021-05-26T23:47:00Z">
                    <w:rPr>
                      <w:i/>
                      <w:iCs/>
                      <w:noProof/>
                    </w:rPr>
                  </w:rPrChange>
                </w:rPr>
                <w:t>Alto Código.</w:t>
              </w:r>
              <w:r w:rsidR="00ED6C6F" w:rsidRPr="00ED6C6F">
                <w:rPr>
                  <w:noProof/>
                  <w:lang w:val="es-ES"/>
                  <w:rPrChange w:id="2475" w:author="REBECA" w:date="2021-05-26T23:47:00Z">
                    <w:rPr>
                      <w:noProof/>
                    </w:rPr>
                  </w:rPrChange>
                </w:rPr>
                <w:t xml:space="preserve"> s.f. https://altocodigo.blogspot.com/2018/06/1-hola-mundo-en-python.html (último acceso: 2020).</w:t>
              </w:r>
            </w:p>
            <w:p w14:paraId="0545EBAF" w14:textId="77777777" w:rsidR="00ED6C6F" w:rsidRPr="00ED6C6F" w:rsidRDefault="00ED6C6F" w:rsidP="00ED6C6F">
              <w:pPr>
                <w:pStyle w:val="Bibliografa"/>
                <w:ind w:left="720" w:hanging="720"/>
                <w:rPr>
                  <w:noProof/>
                  <w:lang w:val="es-ES"/>
                  <w:rPrChange w:id="2476" w:author="REBECA" w:date="2021-05-26T23:47:00Z">
                    <w:rPr>
                      <w:noProof/>
                    </w:rPr>
                  </w:rPrChange>
                </w:rPr>
              </w:pPr>
              <w:r w:rsidRPr="00ED6C6F">
                <w:rPr>
                  <w:noProof/>
                  <w:lang w:val="es-ES"/>
                  <w:rPrChange w:id="2477" w:author="REBECA" w:date="2021-05-26T23:47:00Z">
                    <w:rPr>
                      <w:noProof/>
                    </w:rPr>
                  </w:rPrChange>
                </w:rPr>
                <w:t xml:space="preserve">—. </w:t>
              </w:r>
              <w:r w:rsidRPr="00ED6C6F">
                <w:rPr>
                  <w:i/>
                  <w:iCs/>
                  <w:noProof/>
                  <w:lang w:val="es-ES"/>
                  <w:rPrChange w:id="2478" w:author="REBECA" w:date="2021-05-26T23:47:00Z">
                    <w:rPr>
                      <w:i/>
                      <w:iCs/>
                      <w:noProof/>
                    </w:rPr>
                  </w:rPrChange>
                </w:rPr>
                <w:t>www.masterfinanciero.es.</w:t>
              </w:r>
              <w:r w:rsidRPr="00ED6C6F">
                <w:rPr>
                  <w:noProof/>
                  <w:lang w:val="es-ES"/>
                  <w:rPrChange w:id="2479" w:author="REBECA" w:date="2021-05-26T23:47:00Z">
                    <w:rPr>
                      <w:noProof/>
                    </w:rPr>
                  </w:rPrChange>
                </w:rPr>
                <w:t xml:space="preserve"> s.f. https://www.masterfinanciero.es/2011/09/clasificacion-de-las-rentas.html (último acceso: 27 de 05 de 2021).</w:t>
              </w:r>
            </w:p>
            <w:p w14:paraId="666F43F5" w14:textId="77777777" w:rsidR="00ED6C6F" w:rsidRPr="00ED6C6F" w:rsidRDefault="00ED6C6F" w:rsidP="00ED6C6F">
              <w:pPr>
                <w:pStyle w:val="Bibliografa"/>
                <w:ind w:left="720" w:hanging="720"/>
                <w:rPr>
                  <w:noProof/>
                  <w:lang w:val="es-ES"/>
                  <w:rPrChange w:id="2480" w:author="REBECA" w:date="2021-05-26T23:47:00Z">
                    <w:rPr>
                      <w:noProof/>
                    </w:rPr>
                  </w:rPrChange>
                </w:rPr>
              </w:pPr>
              <w:r>
                <w:rPr>
                  <w:noProof/>
                </w:rPr>
                <w:t xml:space="preserve">Dedov, Florian. </w:t>
              </w:r>
              <w:r>
                <w:rPr>
                  <w:i/>
                  <w:iCs/>
                  <w:noProof/>
                </w:rPr>
                <w:t>Python Bible for Finance.</w:t>
              </w:r>
              <w:r>
                <w:rPr>
                  <w:noProof/>
                </w:rPr>
                <w:t xml:space="preserve"> </w:t>
              </w:r>
              <w:r w:rsidRPr="00ED6C6F">
                <w:rPr>
                  <w:noProof/>
                  <w:lang w:val="es-ES"/>
                  <w:rPrChange w:id="2481" w:author="REBECA" w:date="2021-05-26T23:47:00Z">
                    <w:rPr>
                      <w:noProof/>
                    </w:rPr>
                  </w:rPrChange>
                </w:rPr>
                <w:t>Florian Dedov, 2019.</w:t>
              </w:r>
            </w:p>
            <w:p w14:paraId="558EEE5C" w14:textId="77777777" w:rsidR="00ED6C6F" w:rsidRPr="00ED6C6F" w:rsidRDefault="00ED6C6F" w:rsidP="00ED6C6F">
              <w:pPr>
                <w:pStyle w:val="Bibliografa"/>
                <w:ind w:left="720" w:hanging="720"/>
                <w:rPr>
                  <w:noProof/>
                  <w:lang w:val="es-ES"/>
                  <w:rPrChange w:id="2482" w:author="REBECA" w:date="2021-05-26T23:47:00Z">
                    <w:rPr>
                      <w:noProof/>
                    </w:rPr>
                  </w:rPrChange>
                </w:rPr>
              </w:pPr>
              <w:r w:rsidRPr="00ED6C6F">
                <w:rPr>
                  <w:noProof/>
                  <w:lang w:val="es-ES"/>
                  <w:rPrChange w:id="2483" w:author="REBECA" w:date="2021-05-26T23:47:00Z">
                    <w:rPr>
                      <w:noProof/>
                    </w:rPr>
                  </w:rPrChange>
                </w:rPr>
                <w:t xml:space="preserve">Díaz, Juan. </w:t>
              </w:r>
              <w:r w:rsidRPr="00ED6C6F">
                <w:rPr>
                  <w:i/>
                  <w:iCs/>
                  <w:noProof/>
                  <w:lang w:val="es-ES"/>
                  <w:rPrChange w:id="2484" w:author="REBECA" w:date="2021-05-26T23:47:00Z">
                    <w:rPr>
                      <w:i/>
                      <w:iCs/>
                      <w:noProof/>
                    </w:rPr>
                  </w:rPrChange>
                </w:rPr>
                <w:t>Pildoras informaticas.</w:t>
              </w:r>
              <w:r w:rsidRPr="00ED6C6F">
                <w:rPr>
                  <w:noProof/>
                  <w:lang w:val="es-ES"/>
                  <w:rPrChange w:id="2485" w:author="REBECA" w:date="2021-05-26T23:47:00Z">
                    <w:rPr>
                      <w:noProof/>
                    </w:rPr>
                  </w:rPrChange>
                </w:rPr>
                <w:t xml:space="preserve"> s.f. https://www.youtube.com/playlist?list=PLU8oAlHdN5BlvPxziopYZRd55pdqFwkeS (último acceso: 2021).</w:t>
              </w:r>
            </w:p>
            <w:p w14:paraId="675B2FE3" w14:textId="77777777" w:rsidR="00ED6C6F" w:rsidRPr="00ED6C6F" w:rsidRDefault="00ED6C6F" w:rsidP="00ED6C6F">
              <w:pPr>
                <w:pStyle w:val="Bibliografa"/>
                <w:ind w:left="720" w:hanging="720"/>
                <w:rPr>
                  <w:noProof/>
                  <w:lang w:val="es-ES"/>
                  <w:rPrChange w:id="2486" w:author="REBECA" w:date="2021-05-26T23:47:00Z">
                    <w:rPr>
                      <w:noProof/>
                    </w:rPr>
                  </w:rPrChange>
                </w:rPr>
              </w:pPr>
              <w:r w:rsidRPr="00ED6C6F">
                <w:rPr>
                  <w:noProof/>
                  <w:lang w:val="es-ES"/>
                  <w:rPrChange w:id="2487" w:author="REBECA" w:date="2021-05-26T23:47:00Z">
                    <w:rPr>
                      <w:noProof/>
                    </w:rPr>
                  </w:rPrChange>
                </w:rPr>
                <w:t xml:space="preserve">Hagmann, Alexander. </w:t>
              </w:r>
              <w:r w:rsidRPr="00ED6C6F">
                <w:rPr>
                  <w:i/>
                  <w:iCs/>
                  <w:noProof/>
                  <w:lang w:val="es-ES"/>
                  <w:rPrChange w:id="2488" w:author="REBECA" w:date="2021-05-26T23:47:00Z">
                    <w:rPr>
                      <w:i/>
                      <w:iCs/>
                      <w:noProof/>
                    </w:rPr>
                  </w:rPrChange>
                </w:rPr>
                <w:t>Curso Python de Udemy.</w:t>
              </w:r>
              <w:r w:rsidRPr="00ED6C6F">
                <w:rPr>
                  <w:noProof/>
                  <w:lang w:val="es-ES"/>
                  <w:rPrChange w:id="2489" w:author="REBECA" w:date="2021-05-26T23:47:00Z">
                    <w:rPr>
                      <w:noProof/>
                    </w:rPr>
                  </w:rPrChange>
                </w:rPr>
                <w:t xml:space="preserve"> 01 de 02 de 2021. https://www.udemy.com/home/my-courses/learning/ (último acceso: 2021).</w:t>
              </w:r>
            </w:p>
            <w:p w14:paraId="304909F5" w14:textId="77777777" w:rsidR="00ED6C6F" w:rsidRDefault="00ED6C6F" w:rsidP="00ED6C6F">
              <w:pPr>
                <w:pStyle w:val="Bibliografa"/>
                <w:ind w:left="720" w:hanging="720"/>
                <w:rPr>
                  <w:noProof/>
                </w:rPr>
              </w:pPr>
              <w:r>
                <w:rPr>
                  <w:noProof/>
                </w:rPr>
                <w:t xml:space="preserve">Hilpisch, Yves. </w:t>
              </w:r>
              <w:r>
                <w:rPr>
                  <w:i/>
                  <w:iCs/>
                  <w:noProof/>
                </w:rPr>
                <w:t>Python for Finance.</w:t>
              </w:r>
              <w:r>
                <w:rPr>
                  <w:noProof/>
                </w:rPr>
                <w:t xml:space="preserve"> O'Reilly Media, 2019.</w:t>
              </w:r>
            </w:p>
            <w:p w14:paraId="7D0FC475" w14:textId="77777777" w:rsidR="00ED6C6F" w:rsidRDefault="00ED6C6F" w:rsidP="00ED6C6F">
              <w:pPr>
                <w:pStyle w:val="Bibliografa"/>
                <w:ind w:left="720" w:hanging="720"/>
                <w:rPr>
                  <w:noProof/>
                </w:rPr>
              </w:pPr>
              <w:r>
                <w:rPr>
                  <w:noProof/>
                </w:rPr>
                <w:t xml:space="preserve">Ironhack. </w:t>
              </w:r>
              <w:r>
                <w:rPr>
                  <w:i/>
                  <w:iCs/>
                  <w:noProof/>
                </w:rPr>
                <w:t>Webminar Python.</w:t>
              </w:r>
              <w:r>
                <w:rPr>
                  <w:noProof/>
                </w:rPr>
                <w:t xml:space="preserve"> s.f. https://www.crowdcast.io/e/python-office/register?utm_source=profile&amp;utm_medium=profile_web&amp;utm_campaign=profile.</w:t>
              </w:r>
            </w:p>
            <w:p w14:paraId="60F0AF24" w14:textId="77777777" w:rsidR="00ED6C6F" w:rsidRPr="00ED6C6F" w:rsidRDefault="00ED6C6F" w:rsidP="00ED6C6F">
              <w:pPr>
                <w:pStyle w:val="Bibliografa"/>
                <w:ind w:left="720" w:hanging="720"/>
                <w:rPr>
                  <w:noProof/>
                  <w:lang w:val="es-ES"/>
                  <w:rPrChange w:id="2490" w:author="REBECA" w:date="2021-05-26T23:47:00Z">
                    <w:rPr>
                      <w:noProof/>
                    </w:rPr>
                  </w:rPrChange>
                </w:rPr>
              </w:pPr>
              <w:r w:rsidRPr="00ED6C6F">
                <w:rPr>
                  <w:noProof/>
                  <w:lang w:val="es-ES"/>
                  <w:rPrChange w:id="2491" w:author="REBECA" w:date="2021-05-26T23:47:00Z">
                    <w:rPr>
                      <w:noProof/>
                    </w:rPr>
                  </w:rPrChange>
                </w:rPr>
                <w:t xml:space="preserve">Laca, Mariano. </w:t>
              </w:r>
              <w:r w:rsidRPr="00ED6C6F">
                <w:rPr>
                  <w:i/>
                  <w:iCs/>
                  <w:noProof/>
                  <w:lang w:val="es-ES"/>
                  <w:rPrChange w:id="2492" w:author="REBECA" w:date="2021-05-26T23:47:00Z">
                    <w:rPr>
                      <w:i/>
                      <w:iCs/>
                      <w:noProof/>
                    </w:rPr>
                  </w:rPrChange>
                </w:rPr>
                <w:t>https://pythones.net/clases-y-metodos-python-oop/.</w:t>
              </w:r>
              <w:r w:rsidRPr="00ED6C6F">
                <w:rPr>
                  <w:noProof/>
                  <w:lang w:val="es-ES"/>
                  <w:rPrChange w:id="2493" w:author="REBECA" w:date="2021-05-26T23:47:00Z">
                    <w:rPr>
                      <w:noProof/>
                    </w:rPr>
                  </w:rPrChange>
                </w:rPr>
                <w:t xml:space="preserve"> s.f.</w:t>
              </w:r>
            </w:p>
            <w:p w14:paraId="0C7BF4FD" w14:textId="77777777" w:rsidR="00ED6C6F" w:rsidRPr="00ED6C6F" w:rsidRDefault="00ED6C6F" w:rsidP="00ED6C6F">
              <w:pPr>
                <w:pStyle w:val="Bibliografa"/>
                <w:ind w:left="720" w:hanging="720"/>
                <w:rPr>
                  <w:noProof/>
                  <w:lang w:val="es-ES"/>
                  <w:rPrChange w:id="2494" w:author="REBECA" w:date="2021-05-26T23:47:00Z">
                    <w:rPr>
                      <w:noProof/>
                    </w:rPr>
                  </w:rPrChange>
                </w:rPr>
              </w:pPr>
              <w:r w:rsidRPr="00ED6C6F">
                <w:rPr>
                  <w:noProof/>
                  <w:lang w:val="es-ES"/>
                  <w:rPrChange w:id="2495" w:author="REBECA" w:date="2021-05-26T23:47:00Z">
                    <w:rPr>
                      <w:noProof/>
                    </w:rPr>
                  </w:rPrChange>
                </w:rPr>
                <w:t xml:space="preserve">Pla-Santamaria, Francisco Salas-Molina y David. </w:t>
              </w:r>
              <w:r w:rsidRPr="00ED6C6F">
                <w:rPr>
                  <w:i/>
                  <w:iCs/>
                  <w:noProof/>
                  <w:lang w:val="es-ES"/>
                  <w:rPrChange w:id="2496" w:author="REBECA" w:date="2021-05-26T23:47:00Z">
                    <w:rPr>
                      <w:i/>
                      <w:iCs/>
                      <w:noProof/>
                    </w:rPr>
                  </w:rPrChange>
                </w:rPr>
                <w:t>Gestión de Tesorería con Python.</w:t>
              </w:r>
              <w:r w:rsidRPr="00ED6C6F">
                <w:rPr>
                  <w:noProof/>
                  <w:lang w:val="es-ES"/>
                  <w:rPrChange w:id="2497" w:author="REBECA" w:date="2021-05-26T23:47:00Z">
                    <w:rPr>
                      <w:noProof/>
                    </w:rPr>
                  </w:rPrChange>
                </w:rPr>
                <w:t xml:space="preserve"> Universitat Politécnica de Valencia, 2017.</w:t>
              </w:r>
            </w:p>
            <w:p w14:paraId="0A723986" w14:textId="77777777" w:rsidR="00ED6C6F" w:rsidRPr="00ED6C6F" w:rsidRDefault="00ED6C6F" w:rsidP="00ED6C6F">
              <w:pPr>
                <w:pStyle w:val="Bibliografa"/>
                <w:ind w:left="720" w:hanging="720"/>
                <w:rPr>
                  <w:noProof/>
                  <w:lang w:val="es-ES"/>
                  <w:rPrChange w:id="2498" w:author="REBECA" w:date="2021-05-26T23:47:00Z">
                    <w:rPr>
                      <w:noProof/>
                    </w:rPr>
                  </w:rPrChange>
                </w:rPr>
              </w:pPr>
              <w:r w:rsidRPr="00ED6C6F">
                <w:rPr>
                  <w:noProof/>
                  <w:lang w:val="es-ES"/>
                  <w:rPrChange w:id="2499" w:author="REBECA" w:date="2021-05-26T23:47:00Z">
                    <w:rPr>
                      <w:noProof/>
                    </w:rPr>
                  </w:rPrChange>
                </w:rPr>
                <w:t xml:space="preserve">Python, Comunidad usuarios. </w:t>
              </w:r>
              <w:r w:rsidRPr="00ED6C6F">
                <w:rPr>
                  <w:i/>
                  <w:iCs/>
                  <w:noProof/>
                  <w:lang w:val="es-ES"/>
                  <w:rPrChange w:id="2500" w:author="REBECA" w:date="2021-05-26T23:47:00Z">
                    <w:rPr>
                      <w:i/>
                      <w:iCs/>
                      <w:noProof/>
                    </w:rPr>
                  </w:rPrChange>
                </w:rPr>
                <w:t>Pybonacci.</w:t>
              </w:r>
              <w:r w:rsidRPr="00ED6C6F">
                <w:rPr>
                  <w:noProof/>
                  <w:lang w:val="es-ES"/>
                  <w:rPrChange w:id="2501" w:author="REBECA" w:date="2021-05-26T23:47:00Z">
                    <w:rPr>
                      <w:noProof/>
                    </w:rPr>
                  </w:rPrChange>
                </w:rPr>
                <w:t xml:space="preserve"> s.f. https://pybonacci.org/tag/openpyxl/.</w:t>
              </w:r>
            </w:p>
            <w:p w14:paraId="5B157237" w14:textId="77777777" w:rsidR="00ED6C6F" w:rsidRDefault="00ED6C6F" w:rsidP="00ED6C6F">
              <w:pPr>
                <w:pStyle w:val="Bibliografa"/>
                <w:ind w:left="720" w:hanging="720"/>
                <w:rPr>
                  <w:noProof/>
                </w:rPr>
              </w:pPr>
              <w:r>
                <w:rPr>
                  <w:noProof/>
                </w:rPr>
                <w:t xml:space="preserve">Yan, Yuxing. </w:t>
              </w:r>
              <w:r>
                <w:rPr>
                  <w:i/>
                  <w:iCs/>
                  <w:noProof/>
                </w:rPr>
                <w:t>Python for Finance.</w:t>
              </w:r>
              <w:r>
                <w:rPr>
                  <w:noProof/>
                </w:rPr>
                <w:t xml:space="preserve"> Canada: Yves Hilpisch, 2019.</w:t>
              </w:r>
            </w:p>
            <w:p w14:paraId="1DC89E6D" w14:textId="546BD0FD" w:rsidR="004176C3" w:rsidRDefault="004176C3" w:rsidP="00ED6C6F">
              <w:pPr>
                <w:ind w:left="0"/>
                <w:rPr>
                  <w:ins w:id="2502" w:author="REBECA" w:date="2021-05-26T23:24:00Z"/>
                </w:rPr>
                <w:pPrChange w:id="2503" w:author="REBECA" w:date="2021-05-26T23:24:00Z">
                  <w:pPr/>
                </w:pPrChange>
              </w:pPr>
              <w:ins w:id="2504" w:author="REBECA" w:date="2021-05-26T23:24:00Z">
                <w:r>
                  <w:rPr>
                    <w:b/>
                    <w:bCs/>
                  </w:rPr>
                  <w:fldChar w:fldCharType="end"/>
                </w:r>
              </w:ins>
            </w:p>
            <w:customXmlInsRangeStart w:id="2505" w:author="REBECA" w:date="2021-05-26T23:24:00Z"/>
          </w:sdtContent>
        </w:sdt>
        <w:customXmlInsRangeEnd w:id="2505"/>
        <w:customXmlInsRangeStart w:id="2506" w:author="REBECA" w:date="2021-05-26T23:24:00Z"/>
      </w:sdtContent>
    </w:sdt>
    <w:customXmlInsRangeEnd w:id="2506"/>
    <w:p w14:paraId="1FBB4F8E" w14:textId="77777777" w:rsidR="00A21D5D" w:rsidRPr="00C231E0" w:rsidRDefault="00A21D5D" w:rsidP="004176C3">
      <w:pPr>
        <w:ind w:left="0"/>
        <w:rPr>
          <w:lang w:val="es-ES"/>
        </w:rPr>
        <w:pPrChange w:id="2507" w:author="REBECA" w:date="2021-05-26T23:24:00Z">
          <w:pPr>
            <w:pStyle w:val="Ttulo1"/>
          </w:pPr>
        </w:pPrChange>
      </w:pPr>
    </w:p>
    <w:sectPr w:rsidR="00A21D5D" w:rsidRPr="00C231E0" w:rsidSect="00ED6C6F">
      <w:headerReference w:type="default" r:id="rId159"/>
      <w:footerReference w:type="default" r:id="rId160"/>
      <w:pgSz w:w="11906" w:h="16838"/>
      <w:pgMar w:top="1417" w:right="1701" w:bottom="1417" w:left="1701" w:header="708" w:footer="708" w:gutter="0"/>
      <w:cols w:space="708"/>
      <w:titlePg/>
      <w:docGrid w:linePitch="360"/>
      <w:sectPrChange w:id="2524" w:author="REBECA" w:date="2021-05-26T23:51:00Z">
        <w:sectPr w:rsidR="00A21D5D" w:rsidRPr="00C231E0" w:rsidSect="00ED6C6F">
          <w:pgMar w:top="1417" w:right="1701" w:bottom="1417" w:left="1701" w:header="708" w:footer="708" w:gutter="0"/>
          <w:titlePg w:val="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6" w:author="REBECA" w:date="2021-05-24T22:46:00Z" w:initials="R">
    <w:p w14:paraId="54EFED76" w14:textId="77777777" w:rsidR="00A755F1" w:rsidRDefault="00A755F1" w:rsidP="0048421A">
      <w:pPr>
        <w:pStyle w:val="Textocomentario"/>
      </w:pPr>
      <w:r>
        <w:rPr>
          <w:rStyle w:val="Refdecomentario"/>
        </w:rPr>
        <w:annotationRef/>
      </w:r>
      <w:r>
        <w:t>no veo el comentario del profesor, está marcado para cambios pero no lo veo.</w:t>
      </w:r>
    </w:p>
  </w:comment>
  <w:comment w:id="309" w:author="REBECA" w:date="2021-05-24T22:47:00Z" w:initials="R">
    <w:p w14:paraId="4B762B48" w14:textId="77777777" w:rsidR="00A755F1" w:rsidRDefault="00A755F1" w:rsidP="00B8432A">
      <w:pPr>
        <w:pStyle w:val="Textocomentario"/>
      </w:pPr>
      <w:r>
        <w:rPr>
          <w:rStyle w:val="Refdecomentario"/>
        </w:rPr>
        <w:annotationRef/>
      </w:r>
      <w:r>
        <w:t>No veo el comentario del profesor</w:t>
      </w:r>
    </w:p>
  </w:comment>
  <w:comment w:id="406" w:author="REBECA" w:date="2021-05-24T22:48:00Z" w:initials="R">
    <w:p w14:paraId="0F9AC621" w14:textId="77777777" w:rsidR="00A755F1" w:rsidRDefault="00A755F1" w:rsidP="000823E4">
      <w:pPr>
        <w:pStyle w:val="Textocomentario"/>
      </w:pPr>
      <w:r>
        <w:rPr>
          <w:rStyle w:val="Refdecomentario"/>
        </w:rPr>
        <w:annotationRef/>
      </w:r>
      <w:r>
        <w:t>no veo el comentario</w:t>
      </w:r>
    </w:p>
  </w:comment>
  <w:comment w:id="686" w:author="REBECA" w:date="2021-05-22T18:39:00Z" w:initials="R">
    <w:p w14:paraId="712AC072" w14:textId="3FAFAAD8" w:rsidR="00A40256" w:rsidRDefault="00A40256" w:rsidP="00A755F1">
      <w:pPr>
        <w:pStyle w:val="Textocomentario"/>
      </w:pPr>
      <w:r>
        <w:rPr>
          <w:rStyle w:val="Refdecomentario"/>
        </w:rPr>
        <w:annotationRef/>
      </w:r>
      <w:r>
        <w:t>se incluyen aquí todos los ejercicios realizados o se incluyen en anexos?</w:t>
      </w:r>
    </w:p>
  </w:comment>
  <w:comment w:id="718" w:author="REBECA" w:date="2021-05-24T22:42:00Z" w:initials="R">
    <w:p w14:paraId="1AB504F2" w14:textId="77777777" w:rsidR="00A755F1" w:rsidRDefault="00A755F1" w:rsidP="003C483B">
      <w:pPr>
        <w:pStyle w:val="Textocomentario"/>
      </w:pPr>
      <w:r>
        <w:rPr>
          <w:rStyle w:val="Refdecomentario"/>
        </w:rPr>
        <w:annotationRef/>
      </w:r>
      <w:r>
        <w:t>Se que tengo que hacer un cambio, pero no lo veo</w:t>
      </w:r>
    </w:p>
  </w:comment>
  <w:comment w:id="777" w:author="REBECA" w:date="2021-05-24T22:43:00Z" w:initials="R">
    <w:p w14:paraId="75993DA6" w14:textId="77777777" w:rsidR="00A755F1" w:rsidRDefault="00A755F1" w:rsidP="00554DEF">
      <w:pPr>
        <w:pStyle w:val="Textocomentario"/>
      </w:pPr>
      <w:r>
        <w:rPr>
          <w:rStyle w:val="Refdecomentario"/>
        </w:rPr>
        <w:annotationRef/>
      </w:r>
      <w:r>
        <w:t>Hay que modificar el gráfico en Python y añadir 0,10. PENDIENTE MODIFICAR</w:t>
      </w:r>
    </w:p>
  </w:comment>
  <w:comment w:id="791" w:author="REBECA" w:date="2021-05-22T18:39:00Z" w:initials="R">
    <w:p w14:paraId="47147CBE" w14:textId="12DF0251" w:rsidR="00A40256" w:rsidRDefault="00A40256" w:rsidP="00A755F1">
      <w:pPr>
        <w:pStyle w:val="Textocomentario"/>
      </w:pPr>
      <w:r>
        <w:rPr>
          <w:rStyle w:val="Refdecomentario"/>
        </w:rPr>
        <w:annotationRef/>
      </w:r>
      <w:r>
        <w:t>Se incluyen aquí todos los ejercicios realizados? o se incluyen como anexos</w:t>
      </w:r>
    </w:p>
  </w:comment>
  <w:comment w:id="843" w:author="REBECA" w:date="2021-05-22T18:38:00Z" w:initials="R">
    <w:p w14:paraId="2B5E6103" w14:textId="780266A7" w:rsidR="00A40256" w:rsidRDefault="00A40256" w:rsidP="00A40256">
      <w:pPr>
        <w:pStyle w:val="Textocomentario"/>
      </w:pPr>
      <w:r>
        <w:rPr>
          <w:rStyle w:val="Refdecomentario"/>
        </w:rPr>
        <w:annotationRef/>
      </w:r>
      <w:r>
        <w:t>No tengo muy claro si se puede utilizar</w:t>
      </w:r>
    </w:p>
  </w:comment>
  <w:comment w:id="844" w:author="REBECA" w:date="2021-05-22T18:40:00Z" w:initials="R">
    <w:p w14:paraId="5CDC2B33" w14:textId="77777777" w:rsidR="00A40256" w:rsidRDefault="00A40256" w:rsidP="008D28E0">
      <w:pPr>
        <w:pStyle w:val="Textocomentario"/>
      </w:pPr>
      <w:r>
        <w:rPr>
          <w:rStyle w:val="Refdecomentario"/>
        </w:rPr>
        <w:annotationRef/>
      </w:r>
      <w:r>
        <w:t>Es un esquema sacado de una web que me ha parecido muy ilustrativo para entender el concepto de clases y objetos.</w:t>
      </w:r>
    </w:p>
  </w:comment>
  <w:comment w:id="1156" w:author="REBECA" w:date="2021-05-22T21:00:00Z" w:initials="R">
    <w:p w14:paraId="49D8A21E" w14:textId="188D4638" w:rsidR="00CB7366" w:rsidRDefault="00CB7366" w:rsidP="00D77BF3">
      <w:pPr>
        <w:pStyle w:val="Textocomentario"/>
      </w:pPr>
      <w:r>
        <w:rPr>
          <w:rStyle w:val="Refdecomentario"/>
        </w:rPr>
        <w:annotationRef/>
      </w:r>
      <w:r>
        <w:t>anexos del punto 9 de python?? son ejemplos de van y tir</w:t>
      </w:r>
    </w:p>
  </w:comment>
  <w:comment w:id="1158" w:author="REBECA" w:date="2021-05-22T21:29:00Z" w:initials="R">
    <w:p w14:paraId="656CDEB9" w14:textId="77777777" w:rsidR="00C217F9" w:rsidRDefault="00C217F9" w:rsidP="00023040">
      <w:pPr>
        <w:pStyle w:val="Textocomentario"/>
      </w:pPr>
      <w:r>
        <w:rPr>
          <w:rStyle w:val="Refdecomentario"/>
        </w:rPr>
        <w:annotationRef/>
      </w:r>
      <w:r>
        <w:t>hablo de la clase proyectos, o la añado a anexos?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FED76" w15:done="0"/>
  <w15:commentEx w15:paraId="4B762B48" w15:done="0"/>
  <w15:commentEx w15:paraId="0F9AC621" w15:done="0"/>
  <w15:commentEx w15:paraId="712AC072" w15:done="0"/>
  <w15:commentEx w15:paraId="1AB504F2" w15:done="0"/>
  <w15:commentEx w15:paraId="75993DA6" w15:done="0"/>
  <w15:commentEx w15:paraId="47147CBE" w15:done="0"/>
  <w15:commentEx w15:paraId="2B5E6103" w15:done="0"/>
  <w15:commentEx w15:paraId="5CDC2B33" w15:paraIdParent="2B5E6103" w15:done="0"/>
  <w15:commentEx w15:paraId="49D8A21E" w15:done="0"/>
  <w15:commentEx w15:paraId="656CDE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6AB28" w16cex:dateUtc="2021-05-24T20:46:00Z"/>
  <w16cex:commentExtensible w16cex:durableId="2456AB85" w16cex:dateUtc="2021-05-24T20:47:00Z"/>
  <w16cex:commentExtensible w16cex:durableId="2456ABAB" w16cex:dateUtc="2021-05-24T20:48:00Z"/>
  <w16cex:commentExtensible w16cex:durableId="2453CE7E" w16cex:dateUtc="2021-05-22T16:39:00Z"/>
  <w16cex:commentExtensible w16cex:durableId="2456AA5B" w16cex:dateUtc="2021-05-24T20:42:00Z"/>
  <w16cex:commentExtensible w16cex:durableId="2456AA9E" w16cex:dateUtc="2021-05-24T20:43:00Z"/>
  <w16cex:commentExtensible w16cex:durableId="2453CE4E" w16cex:dateUtc="2021-05-22T16:39:00Z"/>
  <w16cex:commentExtensible w16cex:durableId="2453CE27" w16cex:dateUtc="2021-05-22T16:38:00Z"/>
  <w16cex:commentExtensible w16cex:durableId="2453CEBA" w16cex:dateUtc="2021-05-22T16:40:00Z"/>
  <w16cex:commentExtensible w16cex:durableId="2453EF60" w16cex:dateUtc="2021-05-22T19:00:00Z"/>
  <w16cex:commentExtensible w16cex:durableId="2453F64D" w16cex:dateUtc="2021-05-22T1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FED76" w16cid:durableId="2456AB28"/>
  <w16cid:commentId w16cid:paraId="4B762B48" w16cid:durableId="2456AB85"/>
  <w16cid:commentId w16cid:paraId="0F9AC621" w16cid:durableId="2456ABAB"/>
  <w16cid:commentId w16cid:paraId="712AC072" w16cid:durableId="2453CE7E"/>
  <w16cid:commentId w16cid:paraId="1AB504F2" w16cid:durableId="2456AA5B"/>
  <w16cid:commentId w16cid:paraId="75993DA6" w16cid:durableId="2456AA9E"/>
  <w16cid:commentId w16cid:paraId="47147CBE" w16cid:durableId="2453CE4E"/>
  <w16cid:commentId w16cid:paraId="2B5E6103" w16cid:durableId="2453CE27"/>
  <w16cid:commentId w16cid:paraId="5CDC2B33" w16cid:durableId="2453CEBA"/>
  <w16cid:commentId w16cid:paraId="49D8A21E" w16cid:durableId="2453EF60"/>
  <w16cid:commentId w16cid:paraId="656CDEB9" w16cid:durableId="2453F6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2FD0B" w14:textId="77777777" w:rsidR="00D66A96" w:rsidRDefault="00D66A96" w:rsidP="0072309D">
      <w:pPr>
        <w:spacing w:after="0" w:line="240" w:lineRule="auto"/>
      </w:pPr>
      <w:r>
        <w:separator/>
      </w:r>
    </w:p>
  </w:endnote>
  <w:endnote w:type="continuationSeparator" w:id="0">
    <w:p w14:paraId="6ADC564B" w14:textId="77777777" w:rsidR="00D66A96" w:rsidRDefault="00D66A96" w:rsidP="00723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520" w:author="REBECA" w:date="2021-05-26T23:51:00Z"/>
  <w:sdt>
    <w:sdtPr>
      <w:id w:val="-1521542232"/>
      <w:docPartObj>
        <w:docPartGallery w:val="Page Numbers (Bottom of Page)"/>
        <w:docPartUnique/>
      </w:docPartObj>
    </w:sdtPr>
    <w:sdtContent>
      <w:customXmlInsRangeEnd w:id="2520"/>
      <w:p w14:paraId="33C8F85F" w14:textId="05636F0C" w:rsidR="00ED6C6F" w:rsidRDefault="00ED6C6F">
        <w:pPr>
          <w:pStyle w:val="Piedepgina"/>
          <w:rPr>
            <w:ins w:id="2521" w:author="REBECA" w:date="2021-05-26T23:51:00Z"/>
          </w:rPr>
        </w:pPr>
        <w:ins w:id="2522" w:author="REBECA" w:date="2021-05-26T23:51:00Z">
          <w:r>
            <w:fldChar w:fldCharType="begin"/>
          </w:r>
          <w:r>
            <w:instrText>PAGE   \* MERGEFORMAT</w:instrText>
          </w:r>
          <w:r>
            <w:fldChar w:fldCharType="separate"/>
          </w:r>
          <w:r>
            <w:rPr>
              <w:lang w:val="es-ES"/>
            </w:rPr>
            <w:t>2</w:t>
          </w:r>
          <w:r>
            <w:fldChar w:fldCharType="end"/>
          </w:r>
        </w:ins>
      </w:p>
      <w:customXmlInsRangeStart w:id="2523" w:author="REBECA" w:date="2021-05-26T23:51:00Z"/>
    </w:sdtContent>
  </w:sdt>
  <w:customXmlInsRangeEnd w:id="2523"/>
  <w:p w14:paraId="7B5DE23A" w14:textId="77777777" w:rsidR="00593C90" w:rsidRDefault="00593C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839DC" w14:textId="77777777" w:rsidR="00D66A96" w:rsidRDefault="00D66A96" w:rsidP="0072309D">
      <w:pPr>
        <w:spacing w:after="0" w:line="240" w:lineRule="auto"/>
      </w:pPr>
      <w:r>
        <w:separator/>
      </w:r>
    </w:p>
  </w:footnote>
  <w:footnote w:type="continuationSeparator" w:id="0">
    <w:p w14:paraId="7E7A6DE7" w14:textId="77777777" w:rsidR="00D66A96" w:rsidRDefault="00D66A96" w:rsidP="0072309D">
      <w:pPr>
        <w:spacing w:after="0" w:line="240" w:lineRule="auto"/>
      </w:pPr>
      <w:r>
        <w:continuationSeparator/>
      </w:r>
    </w:p>
  </w:footnote>
  <w:footnote w:id="1">
    <w:p w14:paraId="5A2503EB" w14:textId="46A170B6" w:rsidR="002F213C" w:rsidRPr="0072309D" w:rsidDel="00F04593" w:rsidRDefault="0072309D" w:rsidP="002F213C">
      <w:pPr>
        <w:pStyle w:val="Textonotapie"/>
        <w:rPr>
          <w:del w:id="739" w:author="REBECA" w:date="2021-05-26T20:03:00Z"/>
          <w:lang w:val="es-ES"/>
        </w:rPr>
      </w:pPr>
      <w:del w:id="740" w:author="REBECA" w:date="2021-05-26T20:03:00Z">
        <w:r w:rsidDel="00F04593">
          <w:rPr>
            <w:rStyle w:val="Refdenotaalpie"/>
          </w:rPr>
          <w:footnoteRef/>
        </w:r>
        <w:r w:rsidRPr="0072309D" w:rsidDel="00F04593">
          <w:rPr>
            <w:lang w:val="es-ES"/>
          </w:rPr>
          <w:delText xml:space="preserve"> </w:delText>
        </w:r>
        <w:r w:rsidDel="00F04593">
          <w:rPr>
            <w:lang w:val="es-ES"/>
          </w:rPr>
          <w:delText xml:space="preserve">Ejemplo obtenido de la web masterfinanciero.es del profesor Adolfo Aparicio profesor de la Universidad Rey Juan Carlos </w:delText>
        </w:r>
      </w:del>
    </w:p>
  </w:footnote>
  <w:footnote w:id="2">
    <w:p w14:paraId="3A8D169F" w14:textId="23AF631A" w:rsidR="00A40256" w:rsidRPr="00A40256" w:rsidDel="00593C90" w:rsidRDefault="00A40256" w:rsidP="00F565A2">
      <w:pPr>
        <w:pStyle w:val="Textonotapie"/>
        <w:ind w:left="0"/>
        <w:rPr>
          <w:del w:id="837" w:author="REBECA" w:date="2021-05-26T20:00:00Z"/>
          <w:lang w:val="es-ES"/>
        </w:rPr>
        <w:pPrChange w:id="838" w:author="REBECA" w:date="2021-05-26T19:50:00Z">
          <w:pPr>
            <w:pStyle w:val="Textonotapie"/>
          </w:pPr>
        </w:pPrChange>
      </w:pPr>
      <w:del w:id="839" w:author="REBECA" w:date="2021-05-26T20:00:00Z">
        <w:r w:rsidDel="00593C90">
          <w:rPr>
            <w:rStyle w:val="Refdenotaalpie"/>
          </w:rPr>
          <w:footnoteRef/>
        </w:r>
        <w:r w:rsidRPr="00A40256" w:rsidDel="00593C90">
          <w:rPr>
            <w:lang w:val="es-ES"/>
          </w:rPr>
          <w:delText xml:space="preserve"> El gráfico ha sido extraído </w:delText>
        </w:r>
        <w:r w:rsidDel="00593C90">
          <w:rPr>
            <w:lang w:val="es-ES"/>
          </w:rPr>
          <w:delText>de la web</w:delText>
        </w:r>
        <w:r w:rsidR="00D43D08" w:rsidDel="00593C90">
          <w:rPr>
            <w:lang w:val="es-ES"/>
          </w:rPr>
          <w:delText xml:space="preserve"> </w:delText>
        </w:r>
        <w:r w:rsidR="00D43D08" w:rsidRPr="00D43D08" w:rsidDel="00593C90">
          <w:rPr>
            <w:lang w:val="es-ES"/>
          </w:rPr>
          <w:delText>https://pythones.net/clases-y-metodos-python-oop/</w:delText>
        </w:r>
        <w:r w:rsidDel="00593C90">
          <w:rPr>
            <w:lang w:val="es-ES"/>
          </w:rPr>
          <w:delText xml:space="preserve"> </w:delText>
        </w:r>
      </w:del>
      <w:customXmlDelRangeStart w:id="840" w:author="REBECA" w:date="2021-05-26T20:00:00Z"/>
      <w:sdt>
        <w:sdtPr>
          <w:rPr>
            <w:lang w:val="es-ES"/>
          </w:rPr>
          <w:id w:val="-1246500156"/>
          <w:citation/>
        </w:sdtPr>
        <w:sdtEndPr/>
        <w:sdtContent>
          <w:customXmlDelRangeEnd w:id="840"/>
          <w:del w:id="841" w:author="REBECA" w:date="2021-05-26T20:00:00Z">
            <w:r w:rsidR="00D43D08" w:rsidDel="00593C90">
              <w:rPr>
                <w:lang w:val="es-ES"/>
              </w:rPr>
              <w:fldChar w:fldCharType="begin"/>
            </w:r>
            <w:r w:rsidR="00D43D08" w:rsidDel="00593C90">
              <w:rPr>
                <w:lang w:val="es-ES"/>
              </w:rPr>
              <w:delInstrText xml:space="preserve"> CITATION Mar \l 3082 </w:delInstrText>
            </w:r>
            <w:r w:rsidR="00D43D08" w:rsidDel="00593C90">
              <w:rPr>
                <w:lang w:val="es-ES"/>
              </w:rPr>
              <w:fldChar w:fldCharType="separate"/>
            </w:r>
            <w:r w:rsidR="00D43D08" w:rsidRPr="00D43D08" w:rsidDel="00593C90">
              <w:rPr>
                <w:noProof/>
                <w:lang w:val="es-ES"/>
              </w:rPr>
              <w:delText>(Laca s.f.)</w:delText>
            </w:r>
            <w:r w:rsidR="00D43D08" w:rsidDel="00593C90">
              <w:rPr>
                <w:lang w:val="es-ES"/>
              </w:rPr>
              <w:fldChar w:fldCharType="end"/>
            </w:r>
          </w:del>
          <w:customXmlDelRangeStart w:id="842" w:author="REBECA" w:date="2021-05-26T20:00:00Z"/>
        </w:sdtContent>
      </w:sdt>
      <w:customXmlDelRangeEnd w:id="842"/>
    </w:p>
  </w:footnote>
  <w:footnote w:id="3">
    <w:p w14:paraId="2AA62427" w14:textId="786D1E1A" w:rsidR="00A56274" w:rsidRPr="00A56274" w:rsidRDefault="00A56274">
      <w:pPr>
        <w:pStyle w:val="Textonotapie"/>
        <w:rPr>
          <w:lang w:val="es-ES"/>
          <w:rPrChange w:id="895" w:author="REBECA" w:date="2021-05-26T20:22:00Z">
            <w:rPr/>
          </w:rPrChange>
        </w:rPr>
      </w:pPr>
      <w:ins w:id="896" w:author="REBECA" w:date="2021-05-26T20:22:00Z">
        <w:r>
          <w:rPr>
            <w:rStyle w:val="Refdenotaalpie"/>
          </w:rPr>
          <w:footnoteRef/>
        </w:r>
        <w:r w:rsidRPr="00A56274">
          <w:rPr>
            <w:lang w:val="es-ES"/>
            <w:rPrChange w:id="897" w:author="REBECA" w:date="2021-05-26T20:22:00Z">
              <w:rPr/>
            </w:rPrChange>
          </w:rPr>
          <w:t xml:space="preserve"> </w:t>
        </w:r>
        <w:r w:rsidRPr="00C231E0">
          <w:rPr>
            <w:rFonts w:ascii="Times New Roman" w:hAnsi="Times New Roman" w:cs="Times New Roman"/>
            <w:lang w:val="es-ES"/>
            <w:rPrChange w:id="898" w:author="REBECA" w:date="2021-05-26T23:58:00Z">
              <w:rPr>
                <w:lang w:val="es-ES"/>
              </w:rPr>
            </w:rPrChange>
          </w:rPr>
          <w:t>Acción de crear un objeto a partir de una clase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AC24" w14:textId="1422CFAE" w:rsidR="00ED6C6F" w:rsidRPr="00ED6C6F" w:rsidRDefault="00ED6C6F" w:rsidP="00ED6C6F">
    <w:pPr>
      <w:pStyle w:val="Encabezado"/>
      <w:tabs>
        <w:tab w:val="clear" w:pos="8504"/>
        <w:tab w:val="left" w:pos="6622"/>
      </w:tabs>
      <w:ind w:left="0"/>
      <w:rPr>
        <w:ins w:id="2508" w:author="REBECA" w:date="2021-05-26T23:52:00Z"/>
        <w:rFonts w:ascii="Times New Roman" w:hAnsi="Times New Roman" w:cs="Times New Roman"/>
        <w:color w:val="7F7F7F" w:themeColor="text1" w:themeTint="80"/>
        <w:sz w:val="16"/>
        <w:szCs w:val="16"/>
        <w:lang w:val="es-ES"/>
        <w:rPrChange w:id="2509" w:author="REBECA" w:date="2021-05-26T23:53:00Z">
          <w:rPr>
            <w:ins w:id="2510" w:author="REBECA" w:date="2021-05-26T23:52:00Z"/>
            <w:color w:val="7F7F7F" w:themeColor="text1" w:themeTint="80"/>
          </w:rPr>
        </w:rPrChange>
      </w:rPr>
      <w:pPrChange w:id="2511" w:author="REBECA" w:date="2021-05-26T23:52:00Z">
        <w:pPr>
          <w:pStyle w:val="Encabezado"/>
          <w:jc w:val="right"/>
        </w:pPr>
      </w:pPrChange>
    </w:pPr>
    <w:customXmlInsRangeStart w:id="2512" w:author="REBECA" w:date="2021-05-26T23:52:00Z"/>
    <w:sdt>
      <w:sdtPr>
        <w:rPr>
          <w:rFonts w:ascii="Times New Roman" w:hAnsi="Times New Roman" w:cs="Times New Roman"/>
          <w:color w:val="7F7F7F" w:themeColor="text1" w:themeTint="80"/>
          <w:sz w:val="16"/>
          <w:szCs w:val="16"/>
          <w:lang w:val="es-ES"/>
          <w:rPrChange w:id="2513" w:author="REBECA" w:date="2021-05-26T23:53:00Z">
            <w:rPr>
              <w:color w:val="7F7F7F" w:themeColor="text1" w:themeTint="80"/>
            </w:rPr>
          </w:rPrChange>
        </w:rPr>
        <w:alias w:val="Título"/>
        <w:tag w:val=""/>
        <w:id w:val="1116400235"/>
        <w:placeholder>
          <w:docPart w:val="7E067CBF7C5A4D67A5614EFA8A8D9D52"/>
        </w:placeholder>
        <w:dataBinding w:prefixMappings="xmlns:ns0='http://purl.org/dc/elements/1.1/' xmlns:ns1='http://schemas.openxmlformats.org/package/2006/metadata/core-properties' " w:xpath="/ns1:coreProperties[1]/ns0:title[1]" w:storeItemID="{6C3C8BC8-F283-45AE-878A-BAB7291924A1}"/>
        <w:text/>
      </w:sdtPr>
      <w:sdtContent>
        <w:customXmlInsRangeEnd w:id="2512"/>
        <w:ins w:id="2514" w:author="REBECA" w:date="2021-05-26T23:52:00Z">
          <w:r w:rsidRPr="00ED6C6F">
            <w:rPr>
              <w:rFonts w:ascii="Times New Roman" w:hAnsi="Times New Roman" w:cs="Times New Roman"/>
              <w:color w:val="7F7F7F" w:themeColor="text1" w:themeTint="80"/>
              <w:sz w:val="16"/>
              <w:szCs w:val="16"/>
              <w:lang w:val="es-ES"/>
              <w:rPrChange w:id="2515" w:author="REBECA" w:date="2021-05-26T23:53:00Z">
                <w:rPr>
                  <w:color w:val="7F7F7F" w:themeColor="text1" w:themeTint="80"/>
                </w:rPr>
              </w:rPrChange>
            </w:rPr>
            <w:t>APLICACIONES FINANCIERAS PROGRAMADAS EN PYTHON</w:t>
          </w:r>
        </w:ins>
        <w:customXmlInsRangeStart w:id="2516" w:author="REBECA" w:date="2021-05-26T23:52:00Z"/>
      </w:sdtContent>
    </w:sdt>
    <w:customXmlInsRangeEnd w:id="2516"/>
    <w:ins w:id="2517" w:author="REBECA" w:date="2021-05-26T23:53:00Z">
      <w:r w:rsidRPr="00ED6C6F">
        <w:rPr>
          <w:rFonts w:ascii="Times New Roman" w:hAnsi="Times New Roman" w:cs="Times New Roman"/>
          <w:color w:val="7F7F7F" w:themeColor="text1" w:themeTint="80"/>
          <w:sz w:val="16"/>
          <w:szCs w:val="16"/>
          <w:lang w:val="es-ES"/>
          <w:rPrChange w:id="2518" w:author="REBECA" w:date="2021-05-26T23:53:00Z">
            <w:rPr>
              <w:color w:val="7F7F7F" w:themeColor="text1" w:themeTint="80"/>
              <w:lang w:val="es-ES"/>
            </w:rPr>
          </w:rPrChange>
        </w:rPr>
        <w:t xml:space="preserve">                                    Garrido Rodríguez, Rebeca</w:t>
      </w:r>
    </w:ins>
  </w:p>
  <w:p w14:paraId="3D50CF72" w14:textId="77777777" w:rsidR="00ED6C6F" w:rsidRPr="00ED6C6F" w:rsidRDefault="00ED6C6F">
    <w:pPr>
      <w:pStyle w:val="Encabezado"/>
      <w:rPr>
        <w:lang w:val="es-ES"/>
        <w:rPrChange w:id="2519" w:author="REBECA" w:date="2021-05-26T23:52:00Z">
          <w:rPr/>
        </w:rPrChang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1" w15:restartNumberingAfterBreak="0">
    <w:nsid w:val="02F059E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F75F8A"/>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93A1A9E"/>
    <w:multiLevelType w:val="hybridMultilevel"/>
    <w:tmpl w:val="CDA85F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1F63CCB"/>
    <w:multiLevelType w:val="hybridMultilevel"/>
    <w:tmpl w:val="EDC077CC"/>
    <w:lvl w:ilvl="0" w:tplc="F1CE15AC">
      <w:start w:val="1"/>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00A2EC3"/>
    <w:multiLevelType w:val="multilevel"/>
    <w:tmpl w:val="503C81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upperRoman"/>
      <w:isLgl/>
      <w:lvlText w:val="%1.%2.%3"/>
      <w:lvlJc w:val="left"/>
      <w:pPr>
        <w:ind w:left="144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01F49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5F6615B"/>
    <w:multiLevelType w:val="hybridMultilevel"/>
    <w:tmpl w:val="3FBEB3BE"/>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37545E83"/>
    <w:multiLevelType w:val="hybridMultilevel"/>
    <w:tmpl w:val="419085E4"/>
    <w:lvl w:ilvl="0" w:tplc="251056DA">
      <w:start w:val="4"/>
      <w:numFmt w:val="bullet"/>
      <w:lvlText w:val="-"/>
      <w:lvlJc w:val="left"/>
      <w:pPr>
        <w:ind w:left="1428" w:hanging="360"/>
      </w:pPr>
      <w:rPr>
        <w:rFonts w:ascii="Times New Roman" w:eastAsiaTheme="minorEastAsia" w:hAnsi="Times New Roman" w:cs="Times New Roman"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3B277606"/>
    <w:multiLevelType w:val="hybridMultilevel"/>
    <w:tmpl w:val="23CE019C"/>
    <w:lvl w:ilvl="0" w:tplc="BE7C2BA8">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C118F7"/>
    <w:multiLevelType w:val="hybridMultilevel"/>
    <w:tmpl w:val="23C83A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D756FEB"/>
    <w:multiLevelType w:val="multilevel"/>
    <w:tmpl w:val="B74C60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Roman"/>
      <w:lvlText w:val="%1.%2.%3"/>
      <w:lvlJc w:val="left"/>
      <w:pPr>
        <w:ind w:left="1800" w:hanging="108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EFC1141"/>
    <w:multiLevelType w:val="hybridMultilevel"/>
    <w:tmpl w:val="28B03ABA"/>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3" w15:restartNumberingAfterBreak="0">
    <w:nsid w:val="3FE91DCA"/>
    <w:multiLevelType w:val="hybridMultilevel"/>
    <w:tmpl w:val="30A0BE66"/>
    <w:lvl w:ilvl="0" w:tplc="245C3AA4">
      <w:start w:val="1"/>
      <w:numFmt w:val="bullet"/>
      <w:lvlText w:val=""/>
      <w:lvlJc w:val="left"/>
      <w:pPr>
        <w:ind w:left="720" w:hanging="360"/>
      </w:pPr>
      <w:rPr>
        <w:rFonts w:ascii="Symbol" w:eastAsiaTheme="minorEastAsia"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1970F0F"/>
    <w:multiLevelType w:val="hybridMultilevel"/>
    <w:tmpl w:val="D79C0C8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42742745"/>
    <w:multiLevelType w:val="multilevel"/>
    <w:tmpl w:val="5A82C9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3F84761"/>
    <w:multiLevelType w:val="hybridMultilevel"/>
    <w:tmpl w:val="2AB49E4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4675B59"/>
    <w:multiLevelType w:val="hybridMultilevel"/>
    <w:tmpl w:val="632E30F6"/>
    <w:lvl w:ilvl="0" w:tplc="CE484F9C">
      <w:start w:val="1"/>
      <w:numFmt w:val="bullet"/>
      <w:lvlText w:val=""/>
      <w:lvlJc w:val="left"/>
      <w:pPr>
        <w:ind w:left="360" w:hanging="360"/>
      </w:pPr>
      <w:rPr>
        <w:rFonts w:ascii="Symbol" w:eastAsiaTheme="minorEastAsia" w:hAnsi="Symbol" w:cs="Times New Roman"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8F47413"/>
    <w:multiLevelType w:val="hybridMultilevel"/>
    <w:tmpl w:val="A7C4ACE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3103F7"/>
    <w:multiLevelType w:val="hybridMultilevel"/>
    <w:tmpl w:val="3E080D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BDB2E13"/>
    <w:multiLevelType w:val="hybridMultilevel"/>
    <w:tmpl w:val="31F04632"/>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5FF0435A"/>
    <w:multiLevelType w:val="hybridMultilevel"/>
    <w:tmpl w:val="43A2128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AFE4E33"/>
    <w:multiLevelType w:val="hybridMultilevel"/>
    <w:tmpl w:val="DF6EFA98"/>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76196F84"/>
    <w:multiLevelType w:val="hybridMultilevel"/>
    <w:tmpl w:val="F0EE788A"/>
    <w:lvl w:ilvl="0" w:tplc="0C0A0005">
      <w:start w:val="1"/>
      <w:numFmt w:val="bullet"/>
      <w:lvlText w:val=""/>
      <w:lvlJc w:val="left"/>
      <w:pPr>
        <w:ind w:left="-1092" w:hanging="360"/>
      </w:pPr>
      <w:rPr>
        <w:rFonts w:ascii="Wingdings" w:hAnsi="Wingdings" w:hint="default"/>
      </w:rPr>
    </w:lvl>
    <w:lvl w:ilvl="1" w:tplc="0C0A0003">
      <w:start w:val="1"/>
      <w:numFmt w:val="bullet"/>
      <w:lvlText w:val="o"/>
      <w:lvlJc w:val="left"/>
      <w:pPr>
        <w:ind w:left="-372" w:hanging="360"/>
      </w:pPr>
      <w:rPr>
        <w:rFonts w:ascii="Courier New" w:hAnsi="Courier New" w:cs="Courier New" w:hint="default"/>
      </w:rPr>
    </w:lvl>
    <w:lvl w:ilvl="2" w:tplc="0C0A0005" w:tentative="1">
      <w:start w:val="1"/>
      <w:numFmt w:val="bullet"/>
      <w:lvlText w:val=""/>
      <w:lvlJc w:val="left"/>
      <w:pPr>
        <w:ind w:left="348" w:hanging="360"/>
      </w:pPr>
      <w:rPr>
        <w:rFonts w:ascii="Wingdings" w:hAnsi="Wingdings" w:hint="default"/>
      </w:rPr>
    </w:lvl>
    <w:lvl w:ilvl="3" w:tplc="0C0A0001" w:tentative="1">
      <w:start w:val="1"/>
      <w:numFmt w:val="bullet"/>
      <w:lvlText w:val=""/>
      <w:lvlJc w:val="left"/>
      <w:pPr>
        <w:ind w:left="1068" w:hanging="360"/>
      </w:pPr>
      <w:rPr>
        <w:rFonts w:ascii="Symbol" w:hAnsi="Symbol" w:hint="default"/>
      </w:rPr>
    </w:lvl>
    <w:lvl w:ilvl="4" w:tplc="0C0A0003" w:tentative="1">
      <w:start w:val="1"/>
      <w:numFmt w:val="bullet"/>
      <w:lvlText w:val="o"/>
      <w:lvlJc w:val="left"/>
      <w:pPr>
        <w:ind w:left="1788" w:hanging="360"/>
      </w:pPr>
      <w:rPr>
        <w:rFonts w:ascii="Courier New" w:hAnsi="Courier New" w:cs="Courier New" w:hint="default"/>
      </w:rPr>
    </w:lvl>
    <w:lvl w:ilvl="5" w:tplc="0C0A0005" w:tentative="1">
      <w:start w:val="1"/>
      <w:numFmt w:val="bullet"/>
      <w:lvlText w:val=""/>
      <w:lvlJc w:val="left"/>
      <w:pPr>
        <w:ind w:left="2508" w:hanging="360"/>
      </w:pPr>
      <w:rPr>
        <w:rFonts w:ascii="Wingdings" w:hAnsi="Wingdings" w:hint="default"/>
      </w:rPr>
    </w:lvl>
    <w:lvl w:ilvl="6" w:tplc="0C0A0001" w:tentative="1">
      <w:start w:val="1"/>
      <w:numFmt w:val="bullet"/>
      <w:lvlText w:val=""/>
      <w:lvlJc w:val="left"/>
      <w:pPr>
        <w:ind w:left="3228" w:hanging="360"/>
      </w:pPr>
      <w:rPr>
        <w:rFonts w:ascii="Symbol" w:hAnsi="Symbol" w:hint="default"/>
      </w:rPr>
    </w:lvl>
    <w:lvl w:ilvl="7" w:tplc="0C0A0003" w:tentative="1">
      <w:start w:val="1"/>
      <w:numFmt w:val="bullet"/>
      <w:lvlText w:val="o"/>
      <w:lvlJc w:val="left"/>
      <w:pPr>
        <w:ind w:left="3948" w:hanging="360"/>
      </w:pPr>
      <w:rPr>
        <w:rFonts w:ascii="Courier New" w:hAnsi="Courier New" w:cs="Courier New" w:hint="default"/>
      </w:rPr>
    </w:lvl>
    <w:lvl w:ilvl="8" w:tplc="0C0A0005" w:tentative="1">
      <w:start w:val="1"/>
      <w:numFmt w:val="bullet"/>
      <w:lvlText w:val=""/>
      <w:lvlJc w:val="left"/>
      <w:pPr>
        <w:ind w:left="4668" w:hanging="360"/>
      </w:pPr>
      <w:rPr>
        <w:rFonts w:ascii="Wingdings" w:hAnsi="Wingdings" w:hint="default"/>
      </w:rPr>
    </w:lvl>
  </w:abstractNum>
  <w:abstractNum w:abstractNumId="24" w15:restartNumberingAfterBreak="0">
    <w:nsid w:val="76EB60B1"/>
    <w:multiLevelType w:val="hybridMultilevel"/>
    <w:tmpl w:val="139EEF2E"/>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781C15F7"/>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num w:numId="1">
    <w:abstractNumId w:val="3"/>
  </w:num>
  <w:num w:numId="2">
    <w:abstractNumId w:val="5"/>
  </w:num>
  <w:num w:numId="3">
    <w:abstractNumId w:val="11"/>
  </w:num>
  <w:num w:numId="4">
    <w:abstractNumId w:val="15"/>
  </w:num>
  <w:num w:numId="5">
    <w:abstractNumId w:val="17"/>
  </w:num>
  <w:num w:numId="6">
    <w:abstractNumId w:val="2"/>
  </w:num>
  <w:num w:numId="7">
    <w:abstractNumId w:val="1"/>
  </w:num>
  <w:num w:numId="8">
    <w:abstractNumId w:val="12"/>
  </w:num>
  <w:num w:numId="9">
    <w:abstractNumId w:val="8"/>
  </w:num>
  <w:num w:numId="10">
    <w:abstractNumId w:val="10"/>
  </w:num>
  <w:num w:numId="11">
    <w:abstractNumId w:val="24"/>
  </w:num>
  <w:num w:numId="12">
    <w:abstractNumId w:val="7"/>
  </w:num>
  <w:num w:numId="13">
    <w:abstractNumId w:val="14"/>
  </w:num>
  <w:num w:numId="14">
    <w:abstractNumId w:val="20"/>
  </w:num>
  <w:num w:numId="15">
    <w:abstractNumId w:val="22"/>
  </w:num>
  <w:num w:numId="16">
    <w:abstractNumId w:val="13"/>
  </w:num>
  <w:num w:numId="17">
    <w:abstractNumId w:val="9"/>
  </w:num>
  <w:num w:numId="18">
    <w:abstractNumId w:val="4"/>
  </w:num>
  <w:num w:numId="19">
    <w:abstractNumId w:val="18"/>
  </w:num>
  <w:num w:numId="20">
    <w:abstractNumId w:val="19"/>
  </w:num>
  <w:num w:numId="21">
    <w:abstractNumId w:val="23"/>
  </w:num>
  <w:num w:numId="22">
    <w:abstractNumId w:val="16"/>
  </w:num>
  <w:num w:numId="23">
    <w:abstractNumId w:val="21"/>
  </w:num>
  <w:num w:numId="24">
    <w:abstractNumId w:val="6"/>
  </w:num>
  <w:num w:numId="25">
    <w:abstractNumId w:val="25"/>
  </w:num>
  <w:num w:numId="2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BECA">
    <w15:presenceInfo w15:providerId="Windows Live" w15:userId="e540f33b7252e0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BF5"/>
    <w:rsid w:val="00001666"/>
    <w:rsid w:val="000302BE"/>
    <w:rsid w:val="00060824"/>
    <w:rsid w:val="00060D3C"/>
    <w:rsid w:val="000A0091"/>
    <w:rsid w:val="000A25EA"/>
    <w:rsid w:val="000C7D8F"/>
    <w:rsid w:val="000E2EDB"/>
    <w:rsid w:val="001266B3"/>
    <w:rsid w:val="00132098"/>
    <w:rsid w:val="00142823"/>
    <w:rsid w:val="001666CC"/>
    <w:rsid w:val="00175732"/>
    <w:rsid w:val="001A433B"/>
    <w:rsid w:val="001B283D"/>
    <w:rsid w:val="001E68FE"/>
    <w:rsid w:val="002113F9"/>
    <w:rsid w:val="002124F2"/>
    <w:rsid w:val="00216B20"/>
    <w:rsid w:val="0022147F"/>
    <w:rsid w:val="00230967"/>
    <w:rsid w:val="00245154"/>
    <w:rsid w:val="00254731"/>
    <w:rsid w:val="00265CE2"/>
    <w:rsid w:val="0027698A"/>
    <w:rsid w:val="002B2411"/>
    <w:rsid w:val="002E0355"/>
    <w:rsid w:val="002E5802"/>
    <w:rsid w:val="002F213C"/>
    <w:rsid w:val="003324ED"/>
    <w:rsid w:val="00332F42"/>
    <w:rsid w:val="003716DA"/>
    <w:rsid w:val="003A2D73"/>
    <w:rsid w:val="003B235D"/>
    <w:rsid w:val="003B5802"/>
    <w:rsid w:val="003C1B07"/>
    <w:rsid w:val="003C7D76"/>
    <w:rsid w:val="003E6BDA"/>
    <w:rsid w:val="004176C3"/>
    <w:rsid w:val="00421FC3"/>
    <w:rsid w:val="004264C7"/>
    <w:rsid w:val="00437903"/>
    <w:rsid w:val="00454FED"/>
    <w:rsid w:val="00467689"/>
    <w:rsid w:val="00470EA9"/>
    <w:rsid w:val="00471B33"/>
    <w:rsid w:val="0047213E"/>
    <w:rsid w:val="00486E1C"/>
    <w:rsid w:val="0049245F"/>
    <w:rsid w:val="00492A31"/>
    <w:rsid w:val="004944A3"/>
    <w:rsid w:val="0049720E"/>
    <w:rsid w:val="004B16CC"/>
    <w:rsid w:val="004C1054"/>
    <w:rsid w:val="004C4034"/>
    <w:rsid w:val="004F1183"/>
    <w:rsid w:val="004F45CE"/>
    <w:rsid w:val="005120FE"/>
    <w:rsid w:val="005179EC"/>
    <w:rsid w:val="005516BC"/>
    <w:rsid w:val="005701F4"/>
    <w:rsid w:val="005769ED"/>
    <w:rsid w:val="00593C90"/>
    <w:rsid w:val="005C680C"/>
    <w:rsid w:val="005D496B"/>
    <w:rsid w:val="005D52DB"/>
    <w:rsid w:val="005E6D63"/>
    <w:rsid w:val="005F5417"/>
    <w:rsid w:val="005F72A6"/>
    <w:rsid w:val="00603319"/>
    <w:rsid w:val="00621495"/>
    <w:rsid w:val="00636457"/>
    <w:rsid w:val="00655C68"/>
    <w:rsid w:val="00666DEC"/>
    <w:rsid w:val="00671C55"/>
    <w:rsid w:val="0067276C"/>
    <w:rsid w:val="00680BA8"/>
    <w:rsid w:val="006D7C69"/>
    <w:rsid w:val="006E4CC0"/>
    <w:rsid w:val="007150F3"/>
    <w:rsid w:val="00716F12"/>
    <w:rsid w:val="0072309D"/>
    <w:rsid w:val="00723F9B"/>
    <w:rsid w:val="00735486"/>
    <w:rsid w:val="00742C8B"/>
    <w:rsid w:val="00753135"/>
    <w:rsid w:val="00767371"/>
    <w:rsid w:val="007838F3"/>
    <w:rsid w:val="007873FC"/>
    <w:rsid w:val="0079288A"/>
    <w:rsid w:val="00794AD3"/>
    <w:rsid w:val="00797CA7"/>
    <w:rsid w:val="007A7C2E"/>
    <w:rsid w:val="007E6585"/>
    <w:rsid w:val="007F28B9"/>
    <w:rsid w:val="007F61A8"/>
    <w:rsid w:val="0080769C"/>
    <w:rsid w:val="00836AC3"/>
    <w:rsid w:val="0084673B"/>
    <w:rsid w:val="00856702"/>
    <w:rsid w:val="008578FA"/>
    <w:rsid w:val="00862A1C"/>
    <w:rsid w:val="00880CFD"/>
    <w:rsid w:val="00897066"/>
    <w:rsid w:val="008970DC"/>
    <w:rsid w:val="008A4349"/>
    <w:rsid w:val="008B113D"/>
    <w:rsid w:val="008B13BD"/>
    <w:rsid w:val="008B5C01"/>
    <w:rsid w:val="008B7679"/>
    <w:rsid w:val="008B77D4"/>
    <w:rsid w:val="008C4BE2"/>
    <w:rsid w:val="008C5875"/>
    <w:rsid w:val="008E2BFF"/>
    <w:rsid w:val="0091549C"/>
    <w:rsid w:val="009521C2"/>
    <w:rsid w:val="00982515"/>
    <w:rsid w:val="00982A05"/>
    <w:rsid w:val="00985CD2"/>
    <w:rsid w:val="009966FD"/>
    <w:rsid w:val="009A43AA"/>
    <w:rsid w:val="009A7B1C"/>
    <w:rsid w:val="009C3C74"/>
    <w:rsid w:val="009E2CC6"/>
    <w:rsid w:val="009F0B65"/>
    <w:rsid w:val="00A00236"/>
    <w:rsid w:val="00A21D5D"/>
    <w:rsid w:val="00A22344"/>
    <w:rsid w:val="00A33C78"/>
    <w:rsid w:val="00A40256"/>
    <w:rsid w:val="00A42648"/>
    <w:rsid w:val="00A43FF1"/>
    <w:rsid w:val="00A5284F"/>
    <w:rsid w:val="00A56274"/>
    <w:rsid w:val="00A73BF5"/>
    <w:rsid w:val="00A755F1"/>
    <w:rsid w:val="00AF21C6"/>
    <w:rsid w:val="00AF740D"/>
    <w:rsid w:val="00B112FA"/>
    <w:rsid w:val="00B25551"/>
    <w:rsid w:val="00B57DE5"/>
    <w:rsid w:val="00B74793"/>
    <w:rsid w:val="00B77D97"/>
    <w:rsid w:val="00BC260C"/>
    <w:rsid w:val="00BD5671"/>
    <w:rsid w:val="00BF726A"/>
    <w:rsid w:val="00C217F9"/>
    <w:rsid w:val="00C231E0"/>
    <w:rsid w:val="00C37C4F"/>
    <w:rsid w:val="00C703CB"/>
    <w:rsid w:val="00CB018E"/>
    <w:rsid w:val="00CB7366"/>
    <w:rsid w:val="00CC1505"/>
    <w:rsid w:val="00CD45FC"/>
    <w:rsid w:val="00CE124D"/>
    <w:rsid w:val="00CF45B1"/>
    <w:rsid w:val="00D011EE"/>
    <w:rsid w:val="00D0541D"/>
    <w:rsid w:val="00D055E1"/>
    <w:rsid w:val="00D17174"/>
    <w:rsid w:val="00D4311D"/>
    <w:rsid w:val="00D43D08"/>
    <w:rsid w:val="00D566AF"/>
    <w:rsid w:val="00D61D18"/>
    <w:rsid w:val="00D66A96"/>
    <w:rsid w:val="00D77BF3"/>
    <w:rsid w:val="00DB4D36"/>
    <w:rsid w:val="00DB6639"/>
    <w:rsid w:val="00E412A4"/>
    <w:rsid w:val="00E61834"/>
    <w:rsid w:val="00E771A8"/>
    <w:rsid w:val="00E87797"/>
    <w:rsid w:val="00E96B02"/>
    <w:rsid w:val="00EA4907"/>
    <w:rsid w:val="00EB292D"/>
    <w:rsid w:val="00ED4399"/>
    <w:rsid w:val="00ED6C6F"/>
    <w:rsid w:val="00F04593"/>
    <w:rsid w:val="00F2608D"/>
    <w:rsid w:val="00F26A3A"/>
    <w:rsid w:val="00F3303F"/>
    <w:rsid w:val="00F37053"/>
    <w:rsid w:val="00F40E93"/>
    <w:rsid w:val="00F565A2"/>
    <w:rsid w:val="00F735D3"/>
    <w:rsid w:val="00FA45EC"/>
    <w:rsid w:val="00FD42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1B284"/>
  <w15:chartTrackingRefBased/>
  <w15:docId w15:val="{F1421606-E37F-405D-AE6A-C25A43DD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BF5"/>
    <w:pPr>
      <w:spacing w:line="288" w:lineRule="auto"/>
      <w:ind w:left="2160"/>
    </w:pPr>
    <w:rPr>
      <w:rFonts w:eastAsiaTheme="minorEastAsia"/>
      <w:color w:val="5A5A5A" w:themeColor="text1" w:themeTint="A5"/>
      <w:sz w:val="20"/>
      <w:szCs w:val="20"/>
      <w:lang w:val="en-US" w:bidi="en-US"/>
    </w:rPr>
  </w:style>
  <w:style w:type="paragraph" w:styleId="Ttulo1">
    <w:name w:val="heading 1"/>
    <w:basedOn w:val="Normal"/>
    <w:next w:val="Normal"/>
    <w:link w:val="Ttulo1Car"/>
    <w:uiPriority w:val="9"/>
    <w:qFormat/>
    <w:rsid w:val="00856702"/>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56702"/>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56702"/>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56702"/>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56702"/>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56702"/>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56702"/>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5670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5670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73BF5"/>
    <w:pPr>
      <w:ind w:left="720"/>
      <w:contextualSpacing/>
    </w:pPr>
  </w:style>
  <w:style w:type="character" w:styleId="Hipervnculo">
    <w:name w:val="Hyperlink"/>
    <w:basedOn w:val="Fuentedeprrafopredeter"/>
    <w:uiPriority w:val="99"/>
    <w:unhideWhenUsed/>
    <w:rsid w:val="008B113D"/>
    <w:rPr>
      <w:color w:val="0563C1" w:themeColor="hyperlink"/>
      <w:u w:val="single"/>
    </w:rPr>
  </w:style>
  <w:style w:type="character" w:styleId="Mencinsinresolver">
    <w:name w:val="Unresolved Mention"/>
    <w:basedOn w:val="Fuentedeprrafopredeter"/>
    <w:uiPriority w:val="99"/>
    <w:semiHidden/>
    <w:unhideWhenUsed/>
    <w:rsid w:val="008B113D"/>
    <w:rPr>
      <w:color w:val="605E5C"/>
      <w:shd w:val="clear" w:color="auto" w:fill="E1DFDD"/>
    </w:rPr>
  </w:style>
  <w:style w:type="character" w:customStyle="1" w:styleId="a">
    <w:name w:val="a"/>
    <w:basedOn w:val="Fuentedeprrafopredeter"/>
    <w:rsid w:val="008E2BFF"/>
  </w:style>
  <w:style w:type="character" w:customStyle="1" w:styleId="l">
    <w:name w:val="l"/>
    <w:basedOn w:val="Fuentedeprrafopredeter"/>
    <w:rsid w:val="008E2BFF"/>
  </w:style>
  <w:style w:type="character" w:customStyle="1" w:styleId="l7">
    <w:name w:val="l7"/>
    <w:basedOn w:val="Fuentedeprrafopredeter"/>
    <w:rsid w:val="008E2BFF"/>
  </w:style>
  <w:style w:type="character" w:customStyle="1" w:styleId="l6">
    <w:name w:val="l6"/>
    <w:basedOn w:val="Fuentedeprrafopredeter"/>
    <w:rsid w:val="008E2BFF"/>
  </w:style>
  <w:style w:type="character" w:customStyle="1" w:styleId="l8">
    <w:name w:val="l8"/>
    <w:basedOn w:val="Fuentedeprrafopredeter"/>
    <w:rsid w:val="008E2BFF"/>
  </w:style>
  <w:style w:type="character" w:styleId="Textodelmarcadordeposicin">
    <w:name w:val="Placeholder Text"/>
    <w:basedOn w:val="Fuentedeprrafopredeter"/>
    <w:uiPriority w:val="99"/>
    <w:semiHidden/>
    <w:rsid w:val="00723F9B"/>
    <w:rPr>
      <w:color w:val="808080"/>
    </w:rPr>
  </w:style>
  <w:style w:type="character" w:customStyle="1" w:styleId="Ttulo1Car">
    <w:name w:val="Título 1 Car"/>
    <w:basedOn w:val="Fuentedeprrafopredeter"/>
    <w:link w:val="Ttulo1"/>
    <w:uiPriority w:val="9"/>
    <w:rsid w:val="00856702"/>
    <w:rPr>
      <w:rFonts w:asciiTheme="majorHAnsi" w:eastAsiaTheme="majorEastAsia" w:hAnsiTheme="majorHAnsi" w:cstheme="majorBidi"/>
      <w:color w:val="2F5496" w:themeColor="accent1" w:themeShade="BF"/>
      <w:sz w:val="32"/>
      <w:szCs w:val="32"/>
      <w:lang w:val="en-US" w:bidi="en-US"/>
    </w:rPr>
  </w:style>
  <w:style w:type="character" w:customStyle="1" w:styleId="Ttulo2Car">
    <w:name w:val="Título 2 Car"/>
    <w:basedOn w:val="Fuentedeprrafopredeter"/>
    <w:link w:val="Ttulo2"/>
    <w:uiPriority w:val="9"/>
    <w:rsid w:val="00856702"/>
    <w:rPr>
      <w:rFonts w:asciiTheme="majorHAnsi" w:eastAsiaTheme="majorEastAsia" w:hAnsiTheme="majorHAnsi" w:cstheme="majorBidi"/>
      <w:color w:val="2F5496" w:themeColor="accent1" w:themeShade="BF"/>
      <w:sz w:val="26"/>
      <w:szCs w:val="26"/>
      <w:lang w:val="en-US" w:bidi="en-US"/>
    </w:rPr>
  </w:style>
  <w:style w:type="character" w:customStyle="1" w:styleId="Ttulo3Car">
    <w:name w:val="Título 3 Car"/>
    <w:basedOn w:val="Fuentedeprrafopredeter"/>
    <w:link w:val="Ttulo3"/>
    <w:uiPriority w:val="9"/>
    <w:rsid w:val="00856702"/>
    <w:rPr>
      <w:rFonts w:asciiTheme="majorHAnsi" w:eastAsiaTheme="majorEastAsia" w:hAnsiTheme="majorHAnsi" w:cstheme="majorBidi"/>
      <w:color w:val="1F3763" w:themeColor="accent1" w:themeShade="7F"/>
      <w:sz w:val="24"/>
      <w:szCs w:val="24"/>
      <w:lang w:val="en-US" w:bidi="en-US"/>
    </w:rPr>
  </w:style>
  <w:style w:type="character" w:customStyle="1" w:styleId="Ttulo4Car">
    <w:name w:val="Título 4 Car"/>
    <w:basedOn w:val="Fuentedeprrafopredeter"/>
    <w:link w:val="Ttulo4"/>
    <w:uiPriority w:val="9"/>
    <w:rsid w:val="00856702"/>
    <w:rPr>
      <w:rFonts w:asciiTheme="majorHAnsi" w:eastAsiaTheme="majorEastAsia" w:hAnsiTheme="majorHAnsi" w:cstheme="majorBidi"/>
      <w:i/>
      <w:iCs/>
      <w:color w:val="2F5496" w:themeColor="accent1" w:themeShade="BF"/>
      <w:sz w:val="20"/>
      <w:szCs w:val="20"/>
      <w:lang w:val="en-US" w:bidi="en-US"/>
    </w:rPr>
  </w:style>
  <w:style w:type="character" w:customStyle="1" w:styleId="Ttulo5Car">
    <w:name w:val="Título 5 Car"/>
    <w:basedOn w:val="Fuentedeprrafopredeter"/>
    <w:link w:val="Ttulo5"/>
    <w:uiPriority w:val="9"/>
    <w:semiHidden/>
    <w:rsid w:val="00856702"/>
    <w:rPr>
      <w:rFonts w:asciiTheme="majorHAnsi" w:eastAsiaTheme="majorEastAsia" w:hAnsiTheme="majorHAnsi" w:cstheme="majorBidi"/>
      <w:color w:val="2F5496" w:themeColor="accent1" w:themeShade="BF"/>
      <w:sz w:val="20"/>
      <w:szCs w:val="20"/>
      <w:lang w:val="en-US" w:bidi="en-US"/>
    </w:rPr>
  </w:style>
  <w:style w:type="character" w:customStyle="1" w:styleId="Ttulo6Car">
    <w:name w:val="Título 6 Car"/>
    <w:basedOn w:val="Fuentedeprrafopredeter"/>
    <w:link w:val="Ttulo6"/>
    <w:uiPriority w:val="9"/>
    <w:semiHidden/>
    <w:rsid w:val="00856702"/>
    <w:rPr>
      <w:rFonts w:asciiTheme="majorHAnsi" w:eastAsiaTheme="majorEastAsia" w:hAnsiTheme="majorHAnsi" w:cstheme="majorBidi"/>
      <w:color w:val="1F3763" w:themeColor="accent1" w:themeShade="7F"/>
      <w:sz w:val="20"/>
      <w:szCs w:val="20"/>
      <w:lang w:val="en-US" w:bidi="en-US"/>
    </w:rPr>
  </w:style>
  <w:style w:type="character" w:customStyle="1" w:styleId="Ttulo7Car">
    <w:name w:val="Título 7 Car"/>
    <w:basedOn w:val="Fuentedeprrafopredeter"/>
    <w:link w:val="Ttulo7"/>
    <w:uiPriority w:val="9"/>
    <w:semiHidden/>
    <w:rsid w:val="00856702"/>
    <w:rPr>
      <w:rFonts w:asciiTheme="majorHAnsi" w:eastAsiaTheme="majorEastAsia" w:hAnsiTheme="majorHAnsi" w:cstheme="majorBidi"/>
      <w:i/>
      <w:iCs/>
      <w:color w:val="1F3763" w:themeColor="accent1" w:themeShade="7F"/>
      <w:sz w:val="20"/>
      <w:szCs w:val="20"/>
      <w:lang w:val="en-US" w:bidi="en-US"/>
    </w:rPr>
  </w:style>
  <w:style w:type="character" w:customStyle="1" w:styleId="Ttulo8Car">
    <w:name w:val="Título 8 Car"/>
    <w:basedOn w:val="Fuentedeprrafopredeter"/>
    <w:link w:val="Ttulo8"/>
    <w:uiPriority w:val="9"/>
    <w:semiHidden/>
    <w:rsid w:val="00856702"/>
    <w:rPr>
      <w:rFonts w:asciiTheme="majorHAnsi" w:eastAsiaTheme="majorEastAsia" w:hAnsiTheme="majorHAnsi" w:cstheme="majorBidi"/>
      <w:color w:val="272727" w:themeColor="text1" w:themeTint="D8"/>
      <w:sz w:val="21"/>
      <w:szCs w:val="21"/>
      <w:lang w:val="en-US" w:bidi="en-US"/>
    </w:rPr>
  </w:style>
  <w:style w:type="character" w:customStyle="1" w:styleId="Ttulo9Car">
    <w:name w:val="Título 9 Car"/>
    <w:basedOn w:val="Fuentedeprrafopredeter"/>
    <w:link w:val="Ttulo9"/>
    <w:uiPriority w:val="9"/>
    <w:semiHidden/>
    <w:rsid w:val="00856702"/>
    <w:rPr>
      <w:rFonts w:asciiTheme="majorHAnsi" w:eastAsiaTheme="majorEastAsia" w:hAnsiTheme="majorHAnsi" w:cstheme="majorBidi"/>
      <w:i/>
      <w:iCs/>
      <w:color w:val="272727" w:themeColor="text1" w:themeTint="D8"/>
      <w:sz w:val="21"/>
      <w:szCs w:val="21"/>
      <w:lang w:val="en-US" w:bidi="en-US"/>
    </w:rPr>
  </w:style>
  <w:style w:type="paragraph" w:styleId="Textonotapie">
    <w:name w:val="footnote text"/>
    <w:basedOn w:val="Normal"/>
    <w:link w:val="TextonotapieCar"/>
    <w:uiPriority w:val="99"/>
    <w:semiHidden/>
    <w:unhideWhenUsed/>
    <w:rsid w:val="0072309D"/>
    <w:pPr>
      <w:spacing w:after="0" w:line="240" w:lineRule="auto"/>
    </w:pPr>
  </w:style>
  <w:style w:type="character" w:customStyle="1" w:styleId="TextonotapieCar">
    <w:name w:val="Texto nota pie Car"/>
    <w:basedOn w:val="Fuentedeprrafopredeter"/>
    <w:link w:val="Textonotapie"/>
    <w:uiPriority w:val="99"/>
    <w:semiHidden/>
    <w:rsid w:val="0072309D"/>
    <w:rPr>
      <w:rFonts w:eastAsiaTheme="minorEastAsia"/>
      <w:color w:val="5A5A5A" w:themeColor="text1" w:themeTint="A5"/>
      <w:sz w:val="20"/>
      <w:szCs w:val="20"/>
      <w:lang w:val="en-US" w:bidi="en-US"/>
    </w:rPr>
  </w:style>
  <w:style w:type="character" w:styleId="Refdenotaalpie">
    <w:name w:val="footnote reference"/>
    <w:basedOn w:val="Fuentedeprrafopredeter"/>
    <w:uiPriority w:val="99"/>
    <w:semiHidden/>
    <w:unhideWhenUsed/>
    <w:rsid w:val="0072309D"/>
    <w:rPr>
      <w:vertAlign w:val="superscript"/>
    </w:rPr>
  </w:style>
  <w:style w:type="character" w:styleId="Refdecomentario">
    <w:name w:val="annotation reference"/>
    <w:basedOn w:val="Fuentedeprrafopredeter"/>
    <w:uiPriority w:val="99"/>
    <w:semiHidden/>
    <w:unhideWhenUsed/>
    <w:rsid w:val="00A40256"/>
    <w:rPr>
      <w:sz w:val="16"/>
      <w:szCs w:val="16"/>
    </w:rPr>
  </w:style>
  <w:style w:type="paragraph" w:styleId="Textocomentario">
    <w:name w:val="annotation text"/>
    <w:basedOn w:val="Normal"/>
    <w:link w:val="TextocomentarioCar"/>
    <w:uiPriority w:val="99"/>
    <w:unhideWhenUsed/>
    <w:rsid w:val="00A40256"/>
    <w:pPr>
      <w:spacing w:line="240" w:lineRule="auto"/>
    </w:pPr>
  </w:style>
  <w:style w:type="character" w:customStyle="1" w:styleId="TextocomentarioCar">
    <w:name w:val="Texto comentario Car"/>
    <w:basedOn w:val="Fuentedeprrafopredeter"/>
    <w:link w:val="Textocomentario"/>
    <w:uiPriority w:val="99"/>
    <w:rsid w:val="00A40256"/>
    <w:rPr>
      <w:rFonts w:eastAsiaTheme="minorEastAsia"/>
      <w:color w:val="5A5A5A" w:themeColor="text1" w:themeTint="A5"/>
      <w:sz w:val="20"/>
      <w:szCs w:val="20"/>
      <w:lang w:val="en-US" w:bidi="en-US"/>
    </w:rPr>
  </w:style>
  <w:style w:type="paragraph" w:styleId="Asuntodelcomentario">
    <w:name w:val="annotation subject"/>
    <w:basedOn w:val="Textocomentario"/>
    <w:next w:val="Textocomentario"/>
    <w:link w:val="AsuntodelcomentarioCar"/>
    <w:uiPriority w:val="99"/>
    <w:semiHidden/>
    <w:unhideWhenUsed/>
    <w:rsid w:val="00A40256"/>
    <w:rPr>
      <w:b/>
      <w:bCs/>
    </w:rPr>
  </w:style>
  <w:style w:type="character" w:customStyle="1" w:styleId="AsuntodelcomentarioCar">
    <w:name w:val="Asunto del comentario Car"/>
    <w:basedOn w:val="TextocomentarioCar"/>
    <w:link w:val="Asuntodelcomentario"/>
    <w:uiPriority w:val="99"/>
    <w:semiHidden/>
    <w:rsid w:val="00A40256"/>
    <w:rPr>
      <w:rFonts w:eastAsiaTheme="minorEastAsia"/>
      <w:b/>
      <w:bCs/>
      <w:color w:val="5A5A5A" w:themeColor="text1" w:themeTint="A5"/>
      <w:sz w:val="20"/>
      <w:szCs w:val="20"/>
      <w:lang w:val="en-US" w:bidi="en-US"/>
    </w:rPr>
  </w:style>
  <w:style w:type="character" w:styleId="Textoennegrita">
    <w:name w:val="Strong"/>
    <w:basedOn w:val="Fuentedeprrafopredeter"/>
    <w:uiPriority w:val="22"/>
    <w:qFormat/>
    <w:rsid w:val="00001666"/>
    <w:rPr>
      <w:b/>
      <w:bCs/>
    </w:rPr>
  </w:style>
  <w:style w:type="paragraph" w:styleId="TtuloTDC">
    <w:name w:val="TOC Heading"/>
    <w:basedOn w:val="Ttulo1"/>
    <w:next w:val="Normal"/>
    <w:uiPriority w:val="39"/>
    <w:unhideWhenUsed/>
    <w:qFormat/>
    <w:rsid w:val="00836AC3"/>
    <w:pPr>
      <w:numPr>
        <w:numId w:val="0"/>
      </w:numPr>
      <w:spacing w:line="259" w:lineRule="auto"/>
      <w:outlineLvl w:val="9"/>
    </w:pPr>
    <w:rPr>
      <w:lang w:val="es-ES" w:eastAsia="es-ES" w:bidi="ar-SA"/>
    </w:rPr>
  </w:style>
  <w:style w:type="paragraph" w:styleId="TDC1">
    <w:name w:val="toc 1"/>
    <w:basedOn w:val="Normal"/>
    <w:next w:val="Normal"/>
    <w:autoRedefine/>
    <w:uiPriority w:val="39"/>
    <w:unhideWhenUsed/>
    <w:rsid w:val="00836AC3"/>
    <w:pPr>
      <w:spacing w:after="100"/>
      <w:ind w:left="0"/>
    </w:pPr>
  </w:style>
  <w:style w:type="paragraph" w:styleId="TDC2">
    <w:name w:val="toc 2"/>
    <w:basedOn w:val="Normal"/>
    <w:next w:val="Normal"/>
    <w:autoRedefine/>
    <w:uiPriority w:val="39"/>
    <w:unhideWhenUsed/>
    <w:rsid w:val="00836AC3"/>
    <w:pPr>
      <w:spacing w:after="100"/>
      <w:ind w:left="200"/>
    </w:pPr>
  </w:style>
  <w:style w:type="paragraph" w:styleId="TDC3">
    <w:name w:val="toc 3"/>
    <w:basedOn w:val="Normal"/>
    <w:next w:val="Normal"/>
    <w:autoRedefine/>
    <w:uiPriority w:val="39"/>
    <w:unhideWhenUsed/>
    <w:rsid w:val="00836AC3"/>
    <w:pPr>
      <w:spacing w:after="100"/>
      <w:ind w:left="400"/>
    </w:pPr>
  </w:style>
  <w:style w:type="paragraph" w:styleId="Bibliografa">
    <w:name w:val="Bibliography"/>
    <w:basedOn w:val="Normal"/>
    <w:next w:val="Normal"/>
    <w:uiPriority w:val="37"/>
    <w:unhideWhenUsed/>
    <w:rsid w:val="00593C90"/>
  </w:style>
  <w:style w:type="paragraph" w:styleId="Encabezado">
    <w:name w:val="header"/>
    <w:basedOn w:val="Normal"/>
    <w:link w:val="EncabezadoCar"/>
    <w:uiPriority w:val="99"/>
    <w:unhideWhenUsed/>
    <w:rsid w:val="00593C9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3C90"/>
    <w:rPr>
      <w:rFonts w:eastAsiaTheme="minorEastAsia"/>
      <w:color w:val="5A5A5A" w:themeColor="text1" w:themeTint="A5"/>
      <w:sz w:val="20"/>
      <w:szCs w:val="20"/>
      <w:lang w:val="en-US" w:bidi="en-US"/>
    </w:rPr>
  </w:style>
  <w:style w:type="paragraph" w:styleId="Piedepgina">
    <w:name w:val="footer"/>
    <w:basedOn w:val="Normal"/>
    <w:link w:val="PiedepginaCar"/>
    <w:uiPriority w:val="99"/>
    <w:unhideWhenUsed/>
    <w:rsid w:val="00593C9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93C90"/>
    <w:rPr>
      <w:rFonts w:eastAsiaTheme="minorEastAsia"/>
      <w:color w:val="5A5A5A" w:themeColor="text1" w:themeTint="A5"/>
      <w:sz w:val="20"/>
      <w:szCs w:val="20"/>
      <w:lang w:val="en-US" w:bidi="en-US"/>
    </w:rPr>
  </w:style>
  <w:style w:type="paragraph" w:styleId="Ttulo">
    <w:name w:val="Title"/>
    <w:basedOn w:val="Normal"/>
    <w:next w:val="Normal"/>
    <w:link w:val="TtuloCar"/>
    <w:uiPriority w:val="10"/>
    <w:qFormat/>
    <w:rsid w:val="006D7C69"/>
    <w:pPr>
      <w:pBdr>
        <w:bottom w:val="single" w:sz="8" w:space="4" w:color="4472C4" w:themeColor="accent1"/>
      </w:pBdr>
      <w:spacing w:after="300" w:line="240" w:lineRule="auto"/>
      <w:ind w:left="0"/>
      <w:contextualSpacing/>
    </w:pPr>
    <w:rPr>
      <w:rFonts w:asciiTheme="majorHAnsi" w:eastAsiaTheme="majorEastAsia" w:hAnsiTheme="majorHAnsi" w:cstheme="majorBidi"/>
      <w:color w:val="323E4F" w:themeColor="text2" w:themeShade="BF"/>
      <w:spacing w:val="5"/>
      <w:kern w:val="28"/>
      <w:sz w:val="52"/>
      <w:szCs w:val="52"/>
      <w:lang w:bidi="ar-SA"/>
    </w:rPr>
  </w:style>
  <w:style w:type="character" w:customStyle="1" w:styleId="TtuloCar">
    <w:name w:val="Título Car"/>
    <w:basedOn w:val="Fuentedeprrafopredeter"/>
    <w:link w:val="Ttulo"/>
    <w:uiPriority w:val="10"/>
    <w:rsid w:val="006D7C69"/>
    <w:rPr>
      <w:rFonts w:asciiTheme="majorHAnsi" w:eastAsiaTheme="majorEastAsia" w:hAnsiTheme="majorHAnsi" w:cstheme="majorBidi"/>
      <w:color w:val="323E4F" w:themeColor="text2" w:themeShade="BF"/>
      <w:spacing w:val="5"/>
      <w:kern w:val="28"/>
      <w:sz w:val="52"/>
      <w:szCs w:val="52"/>
      <w:lang w:val="en-US"/>
    </w:rPr>
  </w:style>
  <w:style w:type="paragraph" w:styleId="Listaconnmeros2">
    <w:name w:val="List Number 2"/>
    <w:basedOn w:val="Normal"/>
    <w:uiPriority w:val="99"/>
    <w:unhideWhenUsed/>
    <w:rsid w:val="006D7C69"/>
    <w:pPr>
      <w:numPr>
        <w:numId w:val="26"/>
      </w:numPr>
      <w:spacing w:after="200" w:line="276" w:lineRule="auto"/>
      <w:contextualSpacing/>
    </w:pPr>
    <w:rPr>
      <w:color w:val="auto"/>
      <w:sz w:val="22"/>
      <w:szCs w:val="22"/>
      <w:lang w:bidi="ar-SA"/>
    </w:rPr>
  </w:style>
  <w:style w:type="table" w:styleId="Sombreadovistoso-nfasis1">
    <w:name w:val="Colorful Shading Accent 1"/>
    <w:basedOn w:val="Tablanormal"/>
    <w:uiPriority w:val="71"/>
    <w:rsid w:val="006D7C69"/>
    <w:pPr>
      <w:spacing w:after="0" w:line="240" w:lineRule="auto"/>
    </w:pPr>
    <w:rPr>
      <w:rFonts w:eastAsiaTheme="minorEastAsia"/>
      <w:color w:val="000000" w:themeColor="text1"/>
      <w:lang w:val="en-US"/>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Tabladelista3-nfasis1">
    <w:name w:val="List Table 3 Accent 1"/>
    <w:basedOn w:val="Tablanormal"/>
    <w:uiPriority w:val="48"/>
    <w:rsid w:val="006D7C6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Revisin">
    <w:name w:val="Revision"/>
    <w:hidden/>
    <w:uiPriority w:val="99"/>
    <w:semiHidden/>
    <w:rsid w:val="00C231E0"/>
    <w:pPr>
      <w:spacing w:after="0" w:line="240" w:lineRule="auto"/>
    </w:pPr>
    <w:rPr>
      <w:rFonts w:eastAsiaTheme="minorEastAsia"/>
      <w:color w:val="5A5A5A" w:themeColor="text1" w:themeTint="A5"/>
      <w:sz w:val="20"/>
      <w:szCs w:val="20"/>
      <w:lang w:val="en-US" w:bidi="en-US"/>
    </w:rPr>
  </w:style>
  <w:style w:type="character" w:styleId="Hipervnculovisitado">
    <w:name w:val="FollowedHyperlink"/>
    <w:basedOn w:val="Fuentedeprrafopredeter"/>
    <w:uiPriority w:val="99"/>
    <w:semiHidden/>
    <w:unhideWhenUsed/>
    <w:rsid w:val="00C231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213">
      <w:bodyDiv w:val="1"/>
      <w:marLeft w:val="0"/>
      <w:marRight w:val="0"/>
      <w:marTop w:val="0"/>
      <w:marBottom w:val="0"/>
      <w:divBdr>
        <w:top w:val="none" w:sz="0" w:space="0" w:color="auto"/>
        <w:left w:val="none" w:sz="0" w:space="0" w:color="auto"/>
        <w:bottom w:val="none" w:sz="0" w:space="0" w:color="auto"/>
        <w:right w:val="none" w:sz="0" w:space="0" w:color="auto"/>
      </w:divBdr>
    </w:div>
    <w:div w:id="29038990">
      <w:bodyDiv w:val="1"/>
      <w:marLeft w:val="0"/>
      <w:marRight w:val="0"/>
      <w:marTop w:val="0"/>
      <w:marBottom w:val="0"/>
      <w:divBdr>
        <w:top w:val="none" w:sz="0" w:space="0" w:color="auto"/>
        <w:left w:val="none" w:sz="0" w:space="0" w:color="auto"/>
        <w:bottom w:val="none" w:sz="0" w:space="0" w:color="auto"/>
        <w:right w:val="none" w:sz="0" w:space="0" w:color="auto"/>
      </w:divBdr>
    </w:div>
    <w:div w:id="43723185">
      <w:bodyDiv w:val="1"/>
      <w:marLeft w:val="0"/>
      <w:marRight w:val="0"/>
      <w:marTop w:val="0"/>
      <w:marBottom w:val="0"/>
      <w:divBdr>
        <w:top w:val="none" w:sz="0" w:space="0" w:color="auto"/>
        <w:left w:val="none" w:sz="0" w:space="0" w:color="auto"/>
        <w:bottom w:val="none" w:sz="0" w:space="0" w:color="auto"/>
        <w:right w:val="none" w:sz="0" w:space="0" w:color="auto"/>
      </w:divBdr>
    </w:div>
    <w:div w:id="48068520">
      <w:bodyDiv w:val="1"/>
      <w:marLeft w:val="0"/>
      <w:marRight w:val="0"/>
      <w:marTop w:val="0"/>
      <w:marBottom w:val="0"/>
      <w:divBdr>
        <w:top w:val="none" w:sz="0" w:space="0" w:color="auto"/>
        <w:left w:val="none" w:sz="0" w:space="0" w:color="auto"/>
        <w:bottom w:val="none" w:sz="0" w:space="0" w:color="auto"/>
        <w:right w:val="none" w:sz="0" w:space="0" w:color="auto"/>
      </w:divBdr>
    </w:div>
    <w:div w:id="52967653">
      <w:bodyDiv w:val="1"/>
      <w:marLeft w:val="0"/>
      <w:marRight w:val="0"/>
      <w:marTop w:val="0"/>
      <w:marBottom w:val="0"/>
      <w:divBdr>
        <w:top w:val="none" w:sz="0" w:space="0" w:color="auto"/>
        <w:left w:val="none" w:sz="0" w:space="0" w:color="auto"/>
        <w:bottom w:val="none" w:sz="0" w:space="0" w:color="auto"/>
        <w:right w:val="none" w:sz="0" w:space="0" w:color="auto"/>
      </w:divBdr>
    </w:div>
    <w:div w:id="73942986">
      <w:bodyDiv w:val="1"/>
      <w:marLeft w:val="0"/>
      <w:marRight w:val="0"/>
      <w:marTop w:val="0"/>
      <w:marBottom w:val="0"/>
      <w:divBdr>
        <w:top w:val="none" w:sz="0" w:space="0" w:color="auto"/>
        <w:left w:val="none" w:sz="0" w:space="0" w:color="auto"/>
        <w:bottom w:val="none" w:sz="0" w:space="0" w:color="auto"/>
        <w:right w:val="none" w:sz="0" w:space="0" w:color="auto"/>
      </w:divBdr>
    </w:div>
    <w:div w:id="153571475">
      <w:bodyDiv w:val="1"/>
      <w:marLeft w:val="0"/>
      <w:marRight w:val="0"/>
      <w:marTop w:val="0"/>
      <w:marBottom w:val="0"/>
      <w:divBdr>
        <w:top w:val="none" w:sz="0" w:space="0" w:color="auto"/>
        <w:left w:val="none" w:sz="0" w:space="0" w:color="auto"/>
        <w:bottom w:val="none" w:sz="0" w:space="0" w:color="auto"/>
        <w:right w:val="none" w:sz="0" w:space="0" w:color="auto"/>
      </w:divBdr>
    </w:div>
    <w:div w:id="154347980">
      <w:bodyDiv w:val="1"/>
      <w:marLeft w:val="0"/>
      <w:marRight w:val="0"/>
      <w:marTop w:val="0"/>
      <w:marBottom w:val="0"/>
      <w:divBdr>
        <w:top w:val="none" w:sz="0" w:space="0" w:color="auto"/>
        <w:left w:val="none" w:sz="0" w:space="0" w:color="auto"/>
        <w:bottom w:val="none" w:sz="0" w:space="0" w:color="auto"/>
        <w:right w:val="none" w:sz="0" w:space="0" w:color="auto"/>
      </w:divBdr>
    </w:div>
    <w:div w:id="159199046">
      <w:bodyDiv w:val="1"/>
      <w:marLeft w:val="0"/>
      <w:marRight w:val="0"/>
      <w:marTop w:val="0"/>
      <w:marBottom w:val="0"/>
      <w:divBdr>
        <w:top w:val="none" w:sz="0" w:space="0" w:color="auto"/>
        <w:left w:val="none" w:sz="0" w:space="0" w:color="auto"/>
        <w:bottom w:val="none" w:sz="0" w:space="0" w:color="auto"/>
        <w:right w:val="none" w:sz="0" w:space="0" w:color="auto"/>
      </w:divBdr>
    </w:div>
    <w:div w:id="194585840">
      <w:bodyDiv w:val="1"/>
      <w:marLeft w:val="0"/>
      <w:marRight w:val="0"/>
      <w:marTop w:val="0"/>
      <w:marBottom w:val="0"/>
      <w:divBdr>
        <w:top w:val="none" w:sz="0" w:space="0" w:color="auto"/>
        <w:left w:val="none" w:sz="0" w:space="0" w:color="auto"/>
        <w:bottom w:val="none" w:sz="0" w:space="0" w:color="auto"/>
        <w:right w:val="none" w:sz="0" w:space="0" w:color="auto"/>
      </w:divBdr>
    </w:div>
    <w:div w:id="320429243">
      <w:bodyDiv w:val="1"/>
      <w:marLeft w:val="0"/>
      <w:marRight w:val="0"/>
      <w:marTop w:val="0"/>
      <w:marBottom w:val="0"/>
      <w:divBdr>
        <w:top w:val="none" w:sz="0" w:space="0" w:color="auto"/>
        <w:left w:val="none" w:sz="0" w:space="0" w:color="auto"/>
        <w:bottom w:val="none" w:sz="0" w:space="0" w:color="auto"/>
        <w:right w:val="none" w:sz="0" w:space="0" w:color="auto"/>
      </w:divBdr>
    </w:div>
    <w:div w:id="362632293">
      <w:bodyDiv w:val="1"/>
      <w:marLeft w:val="0"/>
      <w:marRight w:val="0"/>
      <w:marTop w:val="0"/>
      <w:marBottom w:val="0"/>
      <w:divBdr>
        <w:top w:val="none" w:sz="0" w:space="0" w:color="auto"/>
        <w:left w:val="none" w:sz="0" w:space="0" w:color="auto"/>
        <w:bottom w:val="none" w:sz="0" w:space="0" w:color="auto"/>
        <w:right w:val="none" w:sz="0" w:space="0" w:color="auto"/>
      </w:divBdr>
    </w:div>
    <w:div w:id="399602471">
      <w:bodyDiv w:val="1"/>
      <w:marLeft w:val="0"/>
      <w:marRight w:val="0"/>
      <w:marTop w:val="0"/>
      <w:marBottom w:val="0"/>
      <w:divBdr>
        <w:top w:val="none" w:sz="0" w:space="0" w:color="auto"/>
        <w:left w:val="none" w:sz="0" w:space="0" w:color="auto"/>
        <w:bottom w:val="none" w:sz="0" w:space="0" w:color="auto"/>
        <w:right w:val="none" w:sz="0" w:space="0" w:color="auto"/>
      </w:divBdr>
    </w:div>
    <w:div w:id="425854547">
      <w:bodyDiv w:val="1"/>
      <w:marLeft w:val="0"/>
      <w:marRight w:val="0"/>
      <w:marTop w:val="0"/>
      <w:marBottom w:val="0"/>
      <w:divBdr>
        <w:top w:val="none" w:sz="0" w:space="0" w:color="auto"/>
        <w:left w:val="none" w:sz="0" w:space="0" w:color="auto"/>
        <w:bottom w:val="none" w:sz="0" w:space="0" w:color="auto"/>
        <w:right w:val="none" w:sz="0" w:space="0" w:color="auto"/>
      </w:divBdr>
    </w:div>
    <w:div w:id="447047974">
      <w:bodyDiv w:val="1"/>
      <w:marLeft w:val="0"/>
      <w:marRight w:val="0"/>
      <w:marTop w:val="0"/>
      <w:marBottom w:val="0"/>
      <w:divBdr>
        <w:top w:val="none" w:sz="0" w:space="0" w:color="auto"/>
        <w:left w:val="none" w:sz="0" w:space="0" w:color="auto"/>
        <w:bottom w:val="none" w:sz="0" w:space="0" w:color="auto"/>
        <w:right w:val="none" w:sz="0" w:space="0" w:color="auto"/>
      </w:divBdr>
    </w:div>
    <w:div w:id="564100650">
      <w:bodyDiv w:val="1"/>
      <w:marLeft w:val="0"/>
      <w:marRight w:val="0"/>
      <w:marTop w:val="0"/>
      <w:marBottom w:val="0"/>
      <w:divBdr>
        <w:top w:val="none" w:sz="0" w:space="0" w:color="auto"/>
        <w:left w:val="none" w:sz="0" w:space="0" w:color="auto"/>
        <w:bottom w:val="none" w:sz="0" w:space="0" w:color="auto"/>
        <w:right w:val="none" w:sz="0" w:space="0" w:color="auto"/>
      </w:divBdr>
    </w:div>
    <w:div w:id="569190374">
      <w:bodyDiv w:val="1"/>
      <w:marLeft w:val="0"/>
      <w:marRight w:val="0"/>
      <w:marTop w:val="0"/>
      <w:marBottom w:val="0"/>
      <w:divBdr>
        <w:top w:val="none" w:sz="0" w:space="0" w:color="auto"/>
        <w:left w:val="none" w:sz="0" w:space="0" w:color="auto"/>
        <w:bottom w:val="none" w:sz="0" w:space="0" w:color="auto"/>
        <w:right w:val="none" w:sz="0" w:space="0" w:color="auto"/>
      </w:divBdr>
    </w:div>
    <w:div w:id="573586346">
      <w:bodyDiv w:val="1"/>
      <w:marLeft w:val="0"/>
      <w:marRight w:val="0"/>
      <w:marTop w:val="0"/>
      <w:marBottom w:val="0"/>
      <w:divBdr>
        <w:top w:val="none" w:sz="0" w:space="0" w:color="auto"/>
        <w:left w:val="none" w:sz="0" w:space="0" w:color="auto"/>
        <w:bottom w:val="none" w:sz="0" w:space="0" w:color="auto"/>
        <w:right w:val="none" w:sz="0" w:space="0" w:color="auto"/>
      </w:divBdr>
    </w:div>
    <w:div w:id="613439960">
      <w:bodyDiv w:val="1"/>
      <w:marLeft w:val="0"/>
      <w:marRight w:val="0"/>
      <w:marTop w:val="0"/>
      <w:marBottom w:val="0"/>
      <w:divBdr>
        <w:top w:val="none" w:sz="0" w:space="0" w:color="auto"/>
        <w:left w:val="none" w:sz="0" w:space="0" w:color="auto"/>
        <w:bottom w:val="none" w:sz="0" w:space="0" w:color="auto"/>
        <w:right w:val="none" w:sz="0" w:space="0" w:color="auto"/>
      </w:divBdr>
    </w:div>
    <w:div w:id="688994654">
      <w:bodyDiv w:val="1"/>
      <w:marLeft w:val="0"/>
      <w:marRight w:val="0"/>
      <w:marTop w:val="0"/>
      <w:marBottom w:val="0"/>
      <w:divBdr>
        <w:top w:val="none" w:sz="0" w:space="0" w:color="auto"/>
        <w:left w:val="none" w:sz="0" w:space="0" w:color="auto"/>
        <w:bottom w:val="none" w:sz="0" w:space="0" w:color="auto"/>
        <w:right w:val="none" w:sz="0" w:space="0" w:color="auto"/>
      </w:divBdr>
    </w:div>
    <w:div w:id="767190087">
      <w:bodyDiv w:val="1"/>
      <w:marLeft w:val="0"/>
      <w:marRight w:val="0"/>
      <w:marTop w:val="0"/>
      <w:marBottom w:val="0"/>
      <w:divBdr>
        <w:top w:val="none" w:sz="0" w:space="0" w:color="auto"/>
        <w:left w:val="none" w:sz="0" w:space="0" w:color="auto"/>
        <w:bottom w:val="none" w:sz="0" w:space="0" w:color="auto"/>
        <w:right w:val="none" w:sz="0" w:space="0" w:color="auto"/>
      </w:divBdr>
    </w:div>
    <w:div w:id="849098327">
      <w:bodyDiv w:val="1"/>
      <w:marLeft w:val="0"/>
      <w:marRight w:val="0"/>
      <w:marTop w:val="0"/>
      <w:marBottom w:val="0"/>
      <w:divBdr>
        <w:top w:val="none" w:sz="0" w:space="0" w:color="auto"/>
        <w:left w:val="none" w:sz="0" w:space="0" w:color="auto"/>
        <w:bottom w:val="none" w:sz="0" w:space="0" w:color="auto"/>
        <w:right w:val="none" w:sz="0" w:space="0" w:color="auto"/>
      </w:divBdr>
    </w:div>
    <w:div w:id="850217345">
      <w:bodyDiv w:val="1"/>
      <w:marLeft w:val="0"/>
      <w:marRight w:val="0"/>
      <w:marTop w:val="0"/>
      <w:marBottom w:val="0"/>
      <w:divBdr>
        <w:top w:val="none" w:sz="0" w:space="0" w:color="auto"/>
        <w:left w:val="none" w:sz="0" w:space="0" w:color="auto"/>
        <w:bottom w:val="none" w:sz="0" w:space="0" w:color="auto"/>
        <w:right w:val="none" w:sz="0" w:space="0" w:color="auto"/>
      </w:divBdr>
    </w:div>
    <w:div w:id="879895994">
      <w:bodyDiv w:val="1"/>
      <w:marLeft w:val="0"/>
      <w:marRight w:val="0"/>
      <w:marTop w:val="0"/>
      <w:marBottom w:val="0"/>
      <w:divBdr>
        <w:top w:val="none" w:sz="0" w:space="0" w:color="auto"/>
        <w:left w:val="none" w:sz="0" w:space="0" w:color="auto"/>
        <w:bottom w:val="none" w:sz="0" w:space="0" w:color="auto"/>
        <w:right w:val="none" w:sz="0" w:space="0" w:color="auto"/>
      </w:divBdr>
    </w:div>
    <w:div w:id="973826066">
      <w:bodyDiv w:val="1"/>
      <w:marLeft w:val="0"/>
      <w:marRight w:val="0"/>
      <w:marTop w:val="0"/>
      <w:marBottom w:val="0"/>
      <w:divBdr>
        <w:top w:val="none" w:sz="0" w:space="0" w:color="auto"/>
        <w:left w:val="none" w:sz="0" w:space="0" w:color="auto"/>
        <w:bottom w:val="none" w:sz="0" w:space="0" w:color="auto"/>
        <w:right w:val="none" w:sz="0" w:space="0" w:color="auto"/>
      </w:divBdr>
    </w:div>
    <w:div w:id="979071961">
      <w:bodyDiv w:val="1"/>
      <w:marLeft w:val="0"/>
      <w:marRight w:val="0"/>
      <w:marTop w:val="0"/>
      <w:marBottom w:val="0"/>
      <w:divBdr>
        <w:top w:val="none" w:sz="0" w:space="0" w:color="auto"/>
        <w:left w:val="none" w:sz="0" w:space="0" w:color="auto"/>
        <w:bottom w:val="none" w:sz="0" w:space="0" w:color="auto"/>
        <w:right w:val="none" w:sz="0" w:space="0" w:color="auto"/>
      </w:divBdr>
      <w:divsChild>
        <w:div w:id="1873499621">
          <w:marLeft w:val="0"/>
          <w:marRight w:val="0"/>
          <w:marTop w:val="0"/>
          <w:marBottom w:val="0"/>
          <w:divBdr>
            <w:top w:val="none" w:sz="0" w:space="0" w:color="auto"/>
            <w:left w:val="none" w:sz="0" w:space="0" w:color="auto"/>
            <w:bottom w:val="none" w:sz="0" w:space="0" w:color="auto"/>
            <w:right w:val="none" w:sz="0" w:space="0" w:color="auto"/>
          </w:divBdr>
        </w:div>
        <w:div w:id="1111168770">
          <w:marLeft w:val="0"/>
          <w:marRight w:val="0"/>
          <w:marTop w:val="0"/>
          <w:marBottom w:val="0"/>
          <w:divBdr>
            <w:top w:val="none" w:sz="0" w:space="0" w:color="auto"/>
            <w:left w:val="none" w:sz="0" w:space="0" w:color="auto"/>
            <w:bottom w:val="none" w:sz="0" w:space="0" w:color="auto"/>
            <w:right w:val="none" w:sz="0" w:space="0" w:color="auto"/>
          </w:divBdr>
        </w:div>
      </w:divsChild>
    </w:div>
    <w:div w:id="1070814193">
      <w:bodyDiv w:val="1"/>
      <w:marLeft w:val="0"/>
      <w:marRight w:val="0"/>
      <w:marTop w:val="0"/>
      <w:marBottom w:val="0"/>
      <w:divBdr>
        <w:top w:val="none" w:sz="0" w:space="0" w:color="auto"/>
        <w:left w:val="none" w:sz="0" w:space="0" w:color="auto"/>
        <w:bottom w:val="none" w:sz="0" w:space="0" w:color="auto"/>
        <w:right w:val="none" w:sz="0" w:space="0" w:color="auto"/>
      </w:divBdr>
    </w:div>
    <w:div w:id="1070926240">
      <w:bodyDiv w:val="1"/>
      <w:marLeft w:val="0"/>
      <w:marRight w:val="0"/>
      <w:marTop w:val="0"/>
      <w:marBottom w:val="0"/>
      <w:divBdr>
        <w:top w:val="none" w:sz="0" w:space="0" w:color="auto"/>
        <w:left w:val="none" w:sz="0" w:space="0" w:color="auto"/>
        <w:bottom w:val="none" w:sz="0" w:space="0" w:color="auto"/>
        <w:right w:val="none" w:sz="0" w:space="0" w:color="auto"/>
      </w:divBdr>
    </w:div>
    <w:div w:id="1259020872">
      <w:bodyDiv w:val="1"/>
      <w:marLeft w:val="0"/>
      <w:marRight w:val="0"/>
      <w:marTop w:val="0"/>
      <w:marBottom w:val="0"/>
      <w:divBdr>
        <w:top w:val="none" w:sz="0" w:space="0" w:color="auto"/>
        <w:left w:val="none" w:sz="0" w:space="0" w:color="auto"/>
        <w:bottom w:val="none" w:sz="0" w:space="0" w:color="auto"/>
        <w:right w:val="none" w:sz="0" w:space="0" w:color="auto"/>
      </w:divBdr>
    </w:div>
    <w:div w:id="1259948183">
      <w:bodyDiv w:val="1"/>
      <w:marLeft w:val="0"/>
      <w:marRight w:val="0"/>
      <w:marTop w:val="0"/>
      <w:marBottom w:val="0"/>
      <w:divBdr>
        <w:top w:val="none" w:sz="0" w:space="0" w:color="auto"/>
        <w:left w:val="none" w:sz="0" w:space="0" w:color="auto"/>
        <w:bottom w:val="none" w:sz="0" w:space="0" w:color="auto"/>
        <w:right w:val="none" w:sz="0" w:space="0" w:color="auto"/>
      </w:divBdr>
    </w:div>
    <w:div w:id="1290866575">
      <w:bodyDiv w:val="1"/>
      <w:marLeft w:val="0"/>
      <w:marRight w:val="0"/>
      <w:marTop w:val="0"/>
      <w:marBottom w:val="0"/>
      <w:divBdr>
        <w:top w:val="none" w:sz="0" w:space="0" w:color="auto"/>
        <w:left w:val="none" w:sz="0" w:space="0" w:color="auto"/>
        <w:bottom w:val="none" w:sz="0" w:space="0" w:color="auto"/>
        <w:right w:val="none" w:sz="0" w:space="0" w:color="auto"/>
      </w:divBdr>
    </w:div>
    <w:div w:id="1305428941">
      <w:bodyDiv w:val="1"/>
      <w:marLeft w:val="0"/>
      <w:marRight w:val="0"/>
      <w:marTop w:val="0"/>
      <w:marBottom w:val="0"/>
      <w:divBdr>
        <w:top w:val="none" w:sz="0" w:space="0" w:color="auto"/>
        <w:left w:val="none" w:sz="0" w:space="0" w:color="auto"/>
        <w:bottom w:val="none" w:sz="0" w:space="0" w:color="auto"/>
        <w:right w:val="none" w:sz="0" w:space="0" w:color="auto"/>
      </w:divBdr>
    </w:div>
    <w:div w:id="1537036951">
      <w:bodyDiv w:val="1"/>
      <w:marLeft w:val="0"/>
      <w:marRight w:val="0"/>
      <w:marTop w:val="0"/>
      <w:marBottom w:val="0"/>
      <w:divBdr>
        <w:top w:val="none" w:sz="0" w:space="0" w:color="auto"/>
        <w:left w:val="none" w:sz="0" w:space="0" w:color="auto"/>
        <w:bottom w:val="none" w:sz="0" w:space="0" w:color="auto"/>
        <w:right w:val="none" w:sz="0" w:space="0" w:color="auto"/>
      </w:divBdr>
    </w:div>
    <w:div w:id="1553275400">
      <w:bodyDiv w:val="1"/>
      <w:marLeft w:val="0"/>
      <w:marRight w:val="0"/>
      <w:marTop w:val="0"/>
      <w:marBottom w:val="0"/>
      <w:divBdr>
        <w:top w:val="none" w:sz="0" w:space="0" w:color="auto"/>
        <w:left w:val="none" w:sz="0" w:space="0" w:color="auto"/>
        <w:bottom w:val="none" w:sz="0" w:space="0" w:color="auto"/>
        <w:right w:val="none" w:sz="0" w:space="0" w:color="auto"/>
      </w:divBdr>
    </w:div>
    <w:div w:id="1561406767">
      <w:bodyDiv w:val="1"/>
      <w:marLeft w:val="0"/>
      <w:marRight w:val="0"/>
      <w:marTop w:val="0"/>
      <w:marBottom w:val="0"/>
      <w:divBdr>
        <w:top w:val="none" w:sz="0" w:space="0" w:color="auto"/>
        <w:left w:val="none" w:sz="0" w:space="0" w:color="auto"/>
        <w:bottom w:val="none" w:sz="0" w:space="0" w:color="auto"/>
        <w:right w:val="none" w:sz="0" w:space="0" w:color="auto"/>
      </w:divBdr>
    </w:div>
    <w:div w:id="1589727057">
      <w:bodyDiv w:val="1"/>
      <w:marLeft w:val="0"/>
      <w:marRight w:val="0"/>
      <w:marTop w:val="0"/>
      <w:marBottom w:val="0"/>
      <w:divBdr>
        <w:top w:val="none" w:sz="0" w:space="0" w:color="auto"/>
        <w:left w:val="none" w:sz="0" w:space="0" w:color="auto"/>
        <w:bottom w:val="none" w:sz="0" w:space="0" w:color="auto"/>
        <w:right w:val="none" w:sz="0" w:space="0" w:color="auto"/>
      </w:divBdr>
    </w:div>
    <w:div w:id="1700006234">
      <w:bodyDiv w:val="1"/>
      <w:marLeft w:val="0"/>
      <w:marRight w:val="0"/>
      <w:marTop w:val="0"/>
      <w:marBottom w:val="0"/>
      <w:divBdr>
        <w:top w:val="none" w:sz="0" w:space="0" w:color="auto"/>
        <w:left w:val="none" w:sz="0" w:space="0" w:color="auto"/>
        <w:bottom w:val="none" w:sz="0" w:space="0" w:color="auto"/>
        <w:right w:val="none" w:sz="0" w:space="0" w:color="auto"/>
      </w:divBdr>
    </w:div>
    <w:div w:id="1715958944">
      <w:bodyDiv w:val="1"/>
      <w:marLeft w:val="0"/>
      <w:marRight w:val="0"/>
      <w:marTop w:val="0"/>
      <w:marBottom w:val="0"/>
      <w:divBdr>
        <w:top w:val="none" w:sz="0" w:space="0" w:color="auto"/>
        <w:left w:val="none" w:sz="0" w:space="0" w:color="auto"/>
        <w:bottom w:val="none" w:sz="0" w:space="0" w:color="auto"/>
        <w:right w:val="none" w:sz="0" w:space="0" w:color="auto"/>
      </w:divBdr>
    </w:div>
    <w:div w:id="1742486573">
      <w:bodyDiv w:val="1"/>
      <w:marLeft w:val="0"/>
      <w:marRight w:val="0"/>
      <w:marTop w:val="0"/>
      <w:marBottom w:val="0"/>
      <w:divBdr>
        <w:top w:val="none" w:sz="0" w:space="0" w:color="auto"/>
        <w:left w:val="none" w:sz="0" w:space="0" w:color="auto"/>
        <w:bottom w:val="none" w:sz="0" w:space="0" w:color="auto"/>
        <w:right w:val="none" w:sz="0" w:space="0" w:color="auto"/>
      </w:divBdr>
    </w:div>
    <w:div w:id="1793817586">
      <w:bodyDiv w:val="1"/>
      <w:marLeft w:val="0"/>
      <w:marRight w:val="0"/>
      <w:marTop w:val="0"/>
      <w:marBottom w:val="0"/>
      <w:divBdr>
        <w:top w:val="none" w:sz="0" w:space="0" w:color="auto"/>
        <w:left w:val="none" w:sz="0" w:space="0" w:color="auto"/>
        <w:bottom w:val="none" w:sz="0" w:space="0" w:color="auto"/>
        <w:right w:val="none" w:sz="0" w:space="0" w:color="auto"/>
      </w:divBdr>
    </w:div>
    <w:div w:id="1808741989">
      <w:bodyDiv w:val="1"/>
      <w:marLeft w:val="0"/>
      <w:marRight w:val="0"/>
      <w:marTop w:val="0"/>
      <w:marBottom w:val="0"/>
      <w:divBdr>
        <w:top w:val="none" w:sz="0" w:space="0" w:color="auto"/>
        <w:left w:val="none" w:sz="0" w:space="0" w:color="auto"/>
        <w:bottom w:val="none" w:sz="0" w:space="0" w:color="auto"/>
        <w:right w:val="none" w:sz="0" w:space="0" w:color="auto"/>
      </w:divBdr>
    </w:div>
    <w:div w:id="1838378647">
      <w:bodyDiv w:val="1"/>
      <w:marLeft w:val="0"/>
      <w:marRight w:val="0"/>
      <w:marTop w:val="0"/>
      <w:marBottom w:val="0"/>
      <w:divBdr>
        <w:top w:val="none" w:sz="0" w:space="0" w:color="auto"/>
        <w:left w:val="none" w:sz="0" w:space="0" w:color="auto"/>
        <w:bottom w:val="none" w:sz="0" w:space="0" w:color="auto"/>
        <w:right w:val="none" w:sz="0" w:space="0" w:color="auto"/>
      </w:divBdr>
    </w:div>
    <w:div w:id="1865971191">
      <w:bodyDiv w:val="1"/>
      <w:marLeft w:val="0"/>
      <w:marRight w:val="0"/>
      <w:marTop w:val="0"/>
      <w:marBottom w:val="0"/>
      <w:divBdr>
        <w:top w:val="none" w:sz="0" w:space="0" w:color="auto"/>
        <w:left w:val="none" w:sz="0" w:space="0" w:color="auto"/>
        <w:bottom w:val="none" w:sz="0" w:space="0" w:color="auto"/>
        <w:right w:val="none" w:sz="0" w:space="0" w:color="auto"/>
      </w:divBdr>
    </w:div>
    <w:div w:id="1871793958">
      <w:bodyDiv w:val="1"/>
      <w:marLeft w:val="0"/>
      <w:marRight w:val="0"/>
      <w:marTop w:val="0"/>
      <w:marBottom w:val="0"/>
      <w:divBdr>
        <w:top w:val="none" w:sz="0" w:space="0" w:color="auto"/>
        <w:left w:val="none" w:sz="0" w:space="0" w:color="auto"/>
        <w:bottom w:val="none" w:sz="0" w:space="0" w:color="auto"/>
        <w:right w:val="none" w:sz="0" w:space="0" w:color="auto"/>
      </w:divBdr>
    </w:div>
    <w:div w:id="1968702842">
      <w:bodyDiv w:val="1"/>
      <w:marLeft w:val="0"/>
      <w:marRight w:val="0"/>
      <w:marTop w:val="0"/>
      <w:marBottom w:val="0"/>
      <w:divBdr>
        <w:top w:val="none" w:sz="0" w:space="0" w:color="auto"/>
        <w:left w:val="none" w:sz="0" w:space="0" w:color="auto"/>
        <w:bottom w:val="none" w:sz="0" w:space="0" w:color="auto"/>
        <w:right w:val="none" w:sz="0" w:space="0" w:color="auto"/>
      </w:divBdr>
    </w:div>
    <w:div w:id="2063629480">
      <w:bodyDiv w:val="1"/>
      <w:marLeft w:val="0"/>
      <w:marRight w:val="0"/>
      <w:marTop w:val="0"/>
      <w:marBottom w:val="0"/>
      <w:divBdr>
        <w:top w:val="none" w:sz="0" w:space="0" w:color="auto"/>
        <w:left w:val="none" w:sz="0" w:space="0" w:color="auto"/>
        <w:bottom w:val="none" w:sz="0" w:space="0" w:color="auto"/>
        <w:right w:val="none" w:sz="0" w:space="0" w:color="auto"/>
      </w:divBdr>
    </w:div>
    <w:div w:id="2071271605">
      <w:bodyDiv w:val="1"/>
      <w:marLeft w:val="0"/>
      <w:marRight w:val="0"/>
      <w:marTop w:val="0"/>
      <w:marBottom w:val="0"/>
      <w:divBdr>
        <w:top w:val="none" w:sz="0" w:space="0" w:color="auto"/>
        <w:left w:val="none" w:sz="0" w:space="0" w:color="auto"/>
        <w:bottom w:val="none" w:sz="0" w:space="0" w:color="auto"/>
        <w:right w:val="none" w:sz="0" w:space="0" w:color="auto"/>
      </w:divBdr>
    </w:div>
    <w:div w:id="2080470902">
      <w:bodyDiv w:val="1"/>
      <w:marLeft w:val="0"/>
      <w:marRight w:val="0"/>
      <w:marTop w:val="0"/>
      <w:marBottom w:val="0"/>
      <w:divBdr>
        <w:top w:val="none" w:sz="0" w:space="0" w:color="auto"/>
        <w:left w:val="none" w:sz="0" w:space="0" w:color="auto"/>
        <w:bottom w:val="none" w:sz="0" w:space="0" w:color="auto"/>
        <w:right w:val="none" w:sz="0" w:space="0" w:color="auto"/>
      </w:divBdr>
    </w:div>
    <w:div w:id="209069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header" Target="header1.xml"/><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jp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jp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067CBF7C5A4D67A5614EFA8A8D9D52"/>
        <w:category>
          <w:name w:val="General"/>
          <w:gallery w:val="placeholder"/>
        </w:category>
        <w:types>
          <w:type w:val="bbPlcHdr"/>
        </w:types>
        <w:behaviors>
          <w:behavior w:val="content"/>
        </w:behaviors>
        <w:guid w:val="{82E392BA-A868-49D1-A899-36A5B5AD3612}"/>
      </w:docPartPr>
      <w:docPartBody>
        <w:p w:rsidR="00000000" w:rsidRDefault="00EC329F" w:rsidP="00EC329F">
          <w:pPr>
            <w:pStyle w:val="7E067CBF7C5A4D67A5614EFA8A8D9D52"/>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29F"/>
    <w:rsid w:val="002A1B74"/>
    <w:rsid w:val="00EC32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5BAECA0F1B149FF806F4CCE04C321AE">
    <w:name w:val="E5BAECA0F1B149FF806F4CCE04C321AE"/>
    <w:rsid w:val="00EC329F"/>
  </w:style>
  <w:style w:type="paragraph" w:customStyle="1" w:styleId="CFED9514679747C78322B7588E10D483">
    <w:name w:val="CFED9514679747C78322B7588E10D483"/>
    <w:rsid w:val="00EC329F"/>
  </w:style>
  <w:style w:type="paragraph" w:customStyle="1" w:styleId="7E067CBF7C5A4D67A5614EFA8A8D9D52">
    <w:name w:val="7E067CBF7C5A4D67A5614EFA8A8D9D52"/>
    <w:rsid w:val="00EC32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Mar</b:Tag>
    <b:SourceType>InternetSite</b:SourceType>
    <b:Guid>{88C81D41-1714-4948-8603-39DF1531F008}</b:Guid>
    <b:Author>
      <b:Author>
        <b:NameList>
          <b:Person>
            <b:Last>Laca</b:Last>
            <b:First>Mariano</b:First>
          </b:Person>
        </b:NameList>
      </b:Author>
    </b:Author>
    <b:Title>https://pythones.net/clases-y-metodos-python-oop/</b:Title>
    <b:RefOrder>2</b:RefOrder>
  </b:Source>
  <b:Source>
    <b:Tag>Ado21</b:Tag>
    <b:SourceType>InternetSite</b:SourceType>
    <b:Guid>{12C84D39-BB42-4A10-AA1D-C1469D78F03D}</b:Guid>
    <b:Author>
      <b:Author>
        <b:NameList>
          <b:Person>
            <b:Last>Aparicio</b:Last>
            <b:First>Adolfo</b:First>
          </b:Person>
        </b:NameList>
      </b:Author>
    </b:Author>
    <b:Title>www.masterfinanciero.es</b:Title>
    <b:YearAccessed>2021</b:YearAccessed>
    <b:MonthAccessed>05</b:MonthAccessed>
    <b:DayAccessed>27</b:DayAccessed>
    <b:URL>https://www.masterfinanciero.es/2011/09/clasificacion-de-las-rentas.html</b:URL>
    <b:RefOrder>1</b:RefOrder>
  </b:Source>
  <b:Source>
    <b:Tag>Ale21</b:Tag>
    <b:SourceType>InternetSite</b:SourceType>
    <b:Guid>{44D13F67-92A0-4101-B15B-73C323C92874}</b:Guid>
    <b:Author>
      <b:Author>
        <b:NameList>
          <b:Person>
            <b:Last>Hagmann</b:Last>
            <b:First>Alexander</b:First>
          </b:Person>
        </b:NameList>
      </b:Author>
    </b:Author>
    <b:Title>Curso Python de Udemy</b:Title>
    <b:Year>2021</b:Year>
    <b:Month>02</b:Month>
    <b:Day>01</b:Day>
    <b:YearAccessed>2021</b:YearAccessed>
    <b:URL>https://www.udemy.com/home/my-courses/learning/</b:URL>
    <b:RefOrder>3</b:RefOrder>
  </b:Source>
  <b:Source>
    <b:Tag>Jua21</b:Tag>
    <b:SourceType>InternetSite</b:SourceType>
    <b:Guid>{B946C61C-9FA2-4601-8658-DA7442661832}</b:Guid>
    <b:Author>
      <b:Author>
        <b:NameList>
          <b:Person>
            <b:Last>Díaz</b:Last>
            <b:First>Juan</b:First>
          </b:Person>
        </b:NameList>
      </b:Author>
    </b:Author>
    <b:Title>Pildoras informaticas</b:Title>
    <b:YearAccessed>2021</b:YearAccessed>
    <b:URL>https://www.youtube.com/playlist?list=PLU8oAlHdN5BlvPxziopYZRd55pdqFwkeS</b:URL>
    <b:RefOrder>4</b:RefOrder>
  </b:Source>
  <b:Source>
    <b:Tag>Ado20</b:Tag>
    <b:SourceType>InternetSite</b:SourceType>
    <b:Guid>{E06ABDB7-FAD0-470A-A2B0-020C031FE020}</b:Guid>
    <b:Author>
      <b:Author>
        <b:NameList>
          <b:Person>
            <b:Last>Aparicio</b:Last>
            <b:First>Adolfo</b:First>
          </b:Person>
        </b:NameList>
      </b:Author>
    </b:Author>
    <b:Title>Alto Código</b:Title>
    <b:YearAccessed>2020</b:YearAccessed>
    <b:URL>https://altocodigo.blogspot.com/2018/06/1-hola-mundo-en-python.html</b:URL>
    <b:RefOrder>5</b:RefOrder>
  </b:Source>
  <b:Source>
    <b:Tag>Iro</b:Tag>
    <b:SourceType>InternetSite</b:SourceType>
    <b:Guid>{C6383888-1E15-4B28-9020-DCD6F2885301}</b:Guid>
    <b:Author>
      <b:Author>
        <b:NameList>
          <b:Person>
            <b:Last>Ironhack</b:Last>
          </b:Person>
        </b:NameList>
      </b:Author>
    </b:Author>
    <b:Title>Webminar Python</b:Title>
    <b:URL>https://www.crowdcast.io/e/python-office/register?utm_source=profile&amp;utm_medium=profile_web&amp;utm_campaign=profile</b:URL>
    <b:RefOrder>6</b:RefOrder>
  </b:Source>
  <b:Source>
    <b:Tag>Com</b:Tag>
    <b:SourceType>InternetSite</b:SourceType>
    <b:Guid>{1414EAB8-76A6-44E8-A2FC-C6DC1AA5DA2B}</b:Guid>
    <b:Author>
      <b:Author>
        <b:NameList>
          <b:Person>
            <b:Last>Python</b:Last>
            <b:First>Comunidad</b:First>
            <b:Middle>usuarios</b:Middle>
          </b:Person>
        </b:NameList>
      </b:Author>
    </b:Author>
    <b:Title>Pybonacci</b:Title>
    <b:URL>https://pybonacci.org/tag/openpyxl/</b:URL>
    <b:RefOrder>7</b:RefOrder>
  </b:Source>
  <b:Source>
    <b:Tag>Yve19</b:Tag>
    <b:SourceType>Book</b:SourceType>
    <b:Guid>{BB587258-0CE0-41E5-BB79-25677DB26CEF}</b:Guid>
    <b:Title>Python for Finance</b:Title>
    <b:Year>2019</b:Year>
    <b:Author>
      <b:Author>
        <b:NameList>
          <b:Person>
            <b:Last>Hilpisch</b:Last>
            <b:First>Yves</b:First>
          </b:Person>
        </b:NameList>
      </b:Author>
    </b:Author>
    <b:Publisher>O'Reilly Media</b:Publisher>
    <b:RefOrder>8</b:RefOrder>
  </b:Source>
  <b:Source>
    <b:Tag>Yux19</b:Tag>
    <b:SourceType>Book</b:SourceType>
    <b:Guid>{DCBF9ACC-EB32-4788-B431-0819041FF999}</b:Guid>
    <b:Author>
      <b:Author>
        <b:NameList>
          <b:Person>
            <b:Last>Yan</b:Last>
            <b:First>Yuxing</b:First>
          </b:Person>
        </b:NameList>
      </b:Author>
    </b:Author>
    <b:Title>Python for Finance</b:Title>
    <b:Year>2019</b:Year>
    <b:City>Canada</b:City>
    <b:Publisher>Yves Hilpisch</b:Publisher>
    <b:RefOrder>9</b:RefOrder>
  </b:Source>
  <b:Source>
    <b:Tag>Fra17</b:Tag>
    <b:SourceType>Book</b:SourceType>
    <b:Guid>{ACC305C6-3F9E-42FE-AA71-D157D8EBCB66}</b:Guid>
    <b:Author>
      <b:Author>
        <b:NameList>
          <b:Person>
            <b:Last>Pla-Santamaria</b:Last>
            <b:First>Francisco</b:First>
            <b:Middle>Salas-Molina y David</b:Middle>
          </b:Person>
        </b:NameList>
      </b:Author>
    </b:Author>
    <b:Title>Gestión de Tesorería con Python</b:Title>
    <b:Year>2017</b:Year>
    <b:Publisher>Universitat Politécnica de Valencia</b:Publisher>
    <b:RefOrder>10</b:RefOrder>
  </b:Source>
  <b:Source>
    <b:Tag>Flo19</b:Tag>
    <b:SourceType>Book</b:SourceType>
    <b:Guid>{84DD65E3-5301-4590-90E0-6E668B5240B4}</b:Guid>
    <b:Author>
      <b:Author>
        <b:NameList>
          <b:Person>
            <b:Last>Dedov</b:Last>
            <b:First>Florian</b:First>
          </b:Person>
        </b:NameList>
      </b:Author>
    </b:Author>
    <b:Title>Python Bible for Finance</b:Title>
    <b:Year>2019</b:Year>
    <b:Publisher>Florian Dedov</b:Publisher>
    <b:RefOrder>11</b:RefOrder>
  </b:Source>
</b:Sources>
</file>

<file path=customXml/itemProps1.xml><?xml version="1.0" encoding="utf-8"?>
<ds:datastoreItem xmlns:ds="http://schemas.openxmlformats.org/officeDocument/2006/customXml" ds:itemID="{DA2D6B5F-338C-4B42-80CB-9FF6F93DD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59</Pages>
  <Words>14002</Words>
  <Characters>77012</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APLICACIONES FINANCIERAS PROGRAMADAS EN PYTHON</dc:title>
  <dc:subject/>
  <dc:creator>REBECA</dc:creator>
  <cp:keywords/>
  <dc:description/>
  <cp:lastModifiedBy>REBECA</cp:lastModifiedBy>
  <cp:revision>6</cp:revision>
  <cp:lastPrinted>2021-05-22T20:54:00Z</cp:lastPrinted>
  <dcterms:created xsi:type="dcterms:W3CDTF">2021-05-24T20:48:00Z</dcterms:created>
  <dcterms:modified xsi:type="dcterms:W3CDTF">2021-05-26T22:01:00Z</dcterms:modified>
</cp:coreProperties>
</file>